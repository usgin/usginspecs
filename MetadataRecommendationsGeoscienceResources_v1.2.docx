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7FD8C21" w14:textId="77777777" w:rsidR="0032148F" w:rsidRPr="00CB2F1D" w:rsidRDefault="0032148F">
      <w:pPr>
        <w:pStyle w:val="Header"/>
      </w:pPr>
    </w:p>
    <w:tbl>
      <w:tblPr>
        <w:tblW w:w="9222" w:type="dxa"/>
        <w:tblInd w:w="-75" w:type="dxa"/>
        <w:tblLayout w:type="fixed"/>
        <w:tblCellMar>
          <w:left w:w="10" w:type="dxa"/>
          <w:right w:w="10" w:type="dxa"/>
        </w:tblCellMar>
        <w:tblLook w:val="0000" w:firstRow="0" w:lastRow="0" w:firstColumn="0" w:lastColumn="0" w:noHBand="0" w:noVBand="0"/>
      </w:tblPr>
      <w:tblGrid>
        <w:gridCol w:w="2125"/>
        <w:gridCol w:w="7097"/>
      </w:tblGrid>
      <w:tr w:rsidR="0032148F" w:rsidRPr="00CB2F1D" w14:paraId="2A0C8629" w14:textId="77777777" w:rsidTr="00263DE8">
        <w:tc>
          <w:tcPr>
            <w:tcW w:w="2125" w:type="dxa"/>
            <w:tcMar>
              <w:top w:w="70" w:type="dxa"/>
              <w:left w:w="70" w:type="dxa"/>
              <w:bottom w:w="70" w:type="dxa"/>
              <w:right w:w="70" w:type="dxa"/>
            </w:tcMar>
          </w:tcPr>
          <w:p w14:paraId="74F598EA" w14:textId="1A6FE525" w:rsidR="0032148F" w:rsidRPr="00CB2F1D" w:rsidRDefault="00263DE8" w:rsidP="00C85703">
            <w:r>
              <w:rPr>
                <w:noProof/>
              </w:rPr>
              <w:drawing>
                <wp:inline distT="0" distB="0" distL="0" distR="0" wp14:anchorId="51B67A8E" wp14:editId="15A2CBC4">
                  <wp:extent cx="1095375" cy="10953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gin_white-on-blu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96859" cy="1096859"/>
                          </a:xfrm>
                          <a:prstGeom prst="rect">
                            <a:avLst/>
                          </a:prstGeom>
                        </pic:spPr>
                      </pic:pic>
                    </a:graphicData>
                  </a:graphic>
                </wp:inline>
              </w:drawing>
            </w:r>
          </w:p>
        </w:tc>
        <w:tc>
          <w:tcPr>
            <w:tcW w:w="7097" w:type="dxa"/>
            <w:tcMar>
              <w:top w:w="70" w:type="dxa"/>
              <w:left w:w="70" w:type="dxa"/>
              <w:bottom w:w="70" w:type="dxa"/>
              <w:right w:w="70" w:type="dxa"/>
            </w:tcMar>
          </w:tcPr>
          <w:p w14:paraId="0CF83B6D" w14:textId="77777777" w:rsidR="0032148F" w:rsidRPr="00CB2F1D" w:rsidRDefault="0032148F" w:rsidP="00C85703">
            <w:pPr>
              <w:pStyle w:val="Title"/>
            </w:pPr>
            <w:r w:rsidRPr="00CB2F1D">
              <w:t xml:space="preserve">USGIN </w:t>
            </w:r>
            <w:r w:rsidRPr="00CB2F1D">
              <w:br/>
              <w:t xml:space="preserve">U.S. Geoscience </w:t>
            </w:r>
            <w:r w:rsidRPr="00CB2F1D">
              <w:br/>
              <w:t>Information Network</w:t>
            </w:r>
          </w:p>
        </w:tc>
      </w:tr>
    </w:tbl>
    <w:p w14:paraId="3D83AA43" w14:textId="77777777" w:rsidR="0032148F" w:rsidRPr="00CB2F1D" w:rsidRDefault="0032148F" w:rsidP="002755C3"/>
    <w:p w14:paraId="7F279E3C" w14:textId="05A1BF18" w:rsidR="0032148F" w:rsidRPr="00CB2F1D" w:rsidRDefault="00A4086F" w:rsidP="000E0072">
      <w:pPr>
        <w:pStyle w:val="Title"/>
        <w:suppressAutoHyphens/>
      </w:pPr>
      <w:r>
        <w:rPr>
          <w:lang w:eastAsia="ja-JP"/>
        </w:rPr>
        <w:t>Simple Metadata Recommendations for Geoscience Resources</w:t>
      </w:r>
    </w:p>
    <w:p w14:paraId="2DEE5218" w14:textId="77777777" w:rsidR="0032148F" w:rsidRPr="00CB2F1D" w:rsidRDefault="0032148F">
      <w:pPr>
        <w:pStyle w:val="Titlepageinfo"/>
      </w:pPr>
      <w:r w:rsidRPr="00CB2F1D">
        <w:t xml:space="preserve">Title: </w:t>
      </w:r>
    </w:p>
    <w:p w14:paraId="2AD02495" w14:textId="3C03A946" w:rsidR="0032148F" w:rsidRPr="00CB2F1D" w:rsidRDefault="00A4086F" w:rsidP="00C85703">
      <w:pPr>
        <w:pStyle w:val="Titlepageinfodescription"/>
      </w:pPr>
      <w:r>
        <w:t>Simple Metadata Recommendations for Geosciences Resources</w:t>
      </w:r>
    </w:p>
    <w:p w14:paraId="0E183502" w14:textId="77777777" w:rsidR="0032148F" w:rsidRDefault="0032148F" w:rsidP="00D04228">
      <w:pPr>
        <w:pStyle w:val="Titlepageinfo"/>
      </w:pPr>
      <w:r w:rsidRPr="00CB2F1D">
        <w:t xml:space="preserve">Latest </w:t>
      </w:r>
      <w:r w:rsidR="00E23CF7">
        <w:t>released</w:t>
      </w:r>
      <w:r w:rsidR="00E23CF7" w:rsidRPr="00CB2F1D">
        <w:t xml:space="preserve"> </w:t>
      </w:r>
      <w:r w:rsidRPr="00CB2F1D">
        <w:t>version:</w:t>
      </w:r>
    </w:p>
    <w:p w14:paraId="016B5A52" w14:textId="72FACA0B" w:rsidR="0032148F" w:rsidRPr="00CB2F1D" w:rsidRDefault="000957FC" w:rsidP="000D7577">
      <w:pPr>
        <w:pStyle w:val="Titlepageinfodescription"/>
        <w:rPr>
          <w:rStyle w:val="Hyperlink"/>
          <w:color w:val="auto"/>
        </w:rPr>
      </w:pPr>
      <w:r>
        <w:t>1.2</w:t>
      </w:r>
    </w:p>
    <w:p w14:paraId="5A06E182" w14:textId="77777777" w:rsidR="0032148F" w:rsidRPr="00CB2F1D" w:rsidRDefault="0032148F">
      <w:pPr>
        <w:pStyle w:val="Titlepageinfo"/>
      </w:pPr>
      <w:r w:rsidRPr="00CB2F1D">
        <w:t>Creator:</w:t>
      </w:r>
    </w:p>
    <w:p w14:paraId="5506125D" w14:textId="1F32772A" w:rsidR="0032148F" w:rsidRDefault="0032148F">
      <w:pPr>
        <w:pStyle w:val="Titlepageinfodescription"/>
      </w:pPr>
      <w:r w:rsidRPr="00CB2F1D">
        <w:t xml:space="preserve">USGIN </w:t>
      </w:r>
      <w:r w:rsidR="00C0124A">
        <w:rPr>
          <w:lang w:eastAsia="ja-JP"/>
        </w:rPr>
        <w:t>Specifications</w:t>
      </w:r>
      <w:r w:rsidRPr="00CB2F1D">
        <w:rPr>
          <w:lang w:eastAsia="ja-JP"/>
        </w:rPr>
        <w:t xml:space="preserve"> </w:t>
      </w:r>
      <w:r w:rsidRPr="00CB2F1D">
        <w:t>Drafting Team</w:t>
      </w:r>
      <w:r w:rsidR="00B92ECC">
        <w:t xml:space="preserve"> </w:t>
      </w:r>
    </w:p>
    <w:p w14:paraId="64FB6754" w14:textId="77777777" w:rsidR="009E58B3" w:rsidRDefault="009E58B3" w:rsidP="009E58B3">
      <w:pPr>
        <w:pStyle w:val="Titlepageinfo"/>
      </w:pPr>
      <w:r>
        <w:t>Editors:</w:t>
      </w:r>
    </w:p>
    <w:p w14:paraId="1BB7F0C9" w14:textId="29A00A75" w:rsidR="009E58B3" w:rsidRPr="009E58B3" w:rsidRDefault="009E58B3" w:rsidP="009E58B3">
      <w:pPr>
        <w:pStyle w:val="Titlepageinfodescription"/>
      </w:pPr>
      <w:r>
        <w:t>Stephen M. Richard</w:t>
      </w:r>
      <w:r w:rsidR="00A4086F">
        <w:t>, Wolfgang Grunberg</w:t>
      </w:r>
    </w:p>
    <w:p w14:paraId="7A9D1EBD" w14:textId="77777777" w:rsidR="0032148F" w:rsidRPr="00CB2F1D" w:rsidRDefault="0032148F" w:rsidP="00B833C7">
      <w:pPr>
        <w:pStyle w:val="Titlepageinfo"/>
      </w:pPr>
      <w:r w:rsidRPr="00CB2F1D">
        <w:t>Creation date:</w:t>
      </w:r>
    </w:p>
    <w:p w14:paraId="78B1430D" w14:textId="77777777" w:rsidR="0032148F" w:rsidRPr="00CB2F1D" w:rsidRDefault="00944BFC" w:rsidP="00B833C7">
      <w:pPr>
        <w:pStyle w:val="Titlepageinfodescription"/>
      </w:pPr>
      <w:r>
        <w:t>2010-03-10</w:t>
      </w:r>
    </w:p>
    <w:p w14:paraId="43663672" w14:textId="77777777" w:rsidR="0032148F" w:rsidRPr="00CB2F1D" w:rsidRDefault="0032148F" w:rsidP="00B833C7">
      <w:pPr>
        <w:pStyle w:val="Titlepageinfo"/>
      </w:pPr>
      <w:r w:rsidRPr="00CB2F1D">
        <w:t>Last revision date:</w:t>
      </w:r>
    </w:p>
    <w:p w14:paraId="43437C78" w14:textId="754CFED7" w:rsidR="0032148F" w:rsidRPr="00CB2F1D" w:rsidRDefault="00FE320C" w:rsidP="00B833C7">
      <w:pPr>
        <w:pStyle w:val="Titlepageinfodescription"/>
      </w:pPr>
      <w:r w:rsidRPr="00CB2F1D">
        <w:fldChar w:fldCharType="begin"/>
      </w:r>
      <w:r w:rsidRPr="00CB2F1D">
        <w:instrText xml:space="preserve"> SAVEDATE  \@ "M/d/yyyy h:mm am/pm"  \* MERGEFORMAT </w:instrText>
      </w:r>
      <w:r w:rsidRPr="00CB2F1D">
        <w:fldChar w:fldCharType="separate"/>
      </w:r>
      <w:r w:rsidR="006444BC">
        <w:rPr>
          <w:noProof/>
        </w:rPr>
        <w:t>7/29/2013 3:37 PM</w:t>
      </w:r>
      <w:r w:rsidRPr="00CB2F1D">
        <w:fldChar w:fldCharType="end"/>
      </w:r>
    </w:p>
    <w:p w14:paraId="0F0AE542" w14:textId="77777777" w:rsidR="0032148F" w:rsidRPr="00CB2F1D" w:rsidRDefault="00867787" w:rsidP="00B833C7">
      <w:pPr>
        <w:pStyle w:val="Titlepageinfo"/>
      </w:pPr>
      <w:r>
        <w:t xml:space="preserve">Document </w:t>
      </w:r>
      <w:r w:rsidR="0032148F" w:rsidRPr="00CB2F1D">
        <w:t>Status:</w:t>
      </w:r>
    </w:p>
    <w:p w14:paraId="3009CA67" w14:textId="48649FC7" w:rsidR="0032148F" w:rsidRPr="00CB2F1D" w:rsidRDefault="009F5FA2" w:rsidP="00B833C7">
      <w:pPr>
        <w:pStyle w:val="Titlepageinfodescription"/>
      </w:pPr>
      <w:proofErr w:type="gramStart"/>
      <w:r>
        <w:t>v.1.2</w:t>
      </w:r>
      <w:proofErr w:type="gramEnd"/>
      <w:r w:rsidR="000957FC">
        <w:t xml:space="preserve"> reflects current practice in use by USGIN for the National Geothermal data system. </w:t>
      </w:r>
    </w:p>
    <w:p w14:paraId="02A69874" w14:textId="77777777" w:rsidR="0032148F" w:rsidRPr="00CB2F1D" w:rsidRDefault="0032148F" w:rsidP="004A728E">
      <w:pPr>
        <w:pStyle w:val="Titlepageinfo"/>
      </w:pPr>
      <w:r w:rsidRPr="00CB2F1D">
        <w:t>Publisher:</w:t>
      </w:r>
    </w:p>
    <w:p w14:paraId="4C33551C" w14:textId="6758FB9F" w:rsidR="0032148F" w:rsidRPr="00CB2F1D" w:rsidRDefault="0032148F" w:rsidP="004A728E">
      <w:pPr>
        <w:pStyle w:val="Titlepageinfodescription"/>
      </w:pPr>
      <w:r w:rsidRPr="00CB2F1D">
        <w:t>Arizona Geological Survey</w:t>
      </w:r>
    </w:p>
    <w:p w14:paraId="6854EB23" w14:textId="77777777" w:rsidR="0032148F" w:rsidRPr="00CB2F1D" w:rsidRDefault="0032148F" w:rsidP="004A728E">
      <w:pPr>
        <w:pStyle w:val="Titlepageinfo"/>
      </w:pPr>
      <w:r w:rsidRPr="00CB2F1D">
        <w:t>Description:</w:t>
      </w:r>
    </w:p>
    <w:p w14:paraId="1CCD9800" w14:textId="0AC319E7" w:rsidR="0032148F" w:rsidRPr="00CB2F1D" w:rsidRDefault="00AB179C" w:rsidP="004A728E">
      <w:pPr>
        <w:pStyle w:val="Titlepageinfodescription"/>
      </w:pPr>
      <w:r>
        <w:t>This document provides guidance on the metadata content required to meet the use requir</w:t>
      </w:r>
      <w:r>
        <w:t>e</w:t>
      </w:r>
      <w:r>
        <w:t>ments for USGIN metadata. The intention is to reduce the daunting complexity of the ISO metadata specifications to a manageable level to promote development of interoperable metad</w:t>
      </w:r>
      <w:r>
        <w:t>a</w:t>
      </w:r>
      <w:r>
        <w:t>ta records for a federated resource catalog system.</w:t>
      </w:r>
    </w:p>
    <w:p w14:paraId="164CFC43" w14:textId="77777777" w:rsidR="0032148F" w:rsidRPr="00CB2F1D" w:rsidRDefault="0032148F">
      <w:pPr>
        <w:pStyle w:val="Titlepageinfo"/>
      </w:pPr>
      <w:r w:rsidRPr="00CB2F1D">
        <w:t>Contributor:</w:t>
      </w:r>
    </w:p>
    <w:p w14:paraId="22765C06" w14:textId="77777777" w:rsidR="0032148F" w:rsidRPr="00CB2F1D" w:rsidRDefault="0032148F" w:rsidP="00901E85">
      <w:pPr>
        <w:pStyle w:val="Contributor"/>
        <w:rPr>
          <w:lang w:eastAsia="ja-JP"/>
        </w:rPr>
      </w:pPr>
      <w:r w:rsidRPr="00CB2F1D">
        <w:rPr>
          <w:lang w:eastAsia="ja-JP"/>
        </w:rPr>
        <w:t>See acknowledgements</w:t>
      </w:r>
    </w:p>
    <w:p w14:paraId="31B5292C" w14:textId="77777777" w:rsidR="0032148F" w:rsidRPr="00CB2F1D" w:rsidRDefault="00180DD5" w:rsidP="004A728E">
      <w:pPr>
        <w:pStyle w:val="Titlepageinfo"/>
      </w:pPr>
      <w:r>
        <w:t xml:space="preserve">Document </w:t>
      </w:r>
      <w:r w:rsidR="0032148F" w:rsidRPr="00CB2F1D">
        <w:t>Identifier:</w:t>
      </w:r>
    </w:p>
    <w:p w14:paraId="0DF95268" w14:textId="0D77C616" w:rsidR="0032148F" w:rsidRPr="00CB2F1D" w:rsidRDefault="000957FC" w:rsidP="004A728E">
      <w:pPr>
        <w:pStyle w:val="Titlepageinfodescription"/>
      </w:pPr>
      <w:proofErr w:type="gramStart"/>
      <w:r w:rsidRPr="000957FC">
        <w:t>gin201</w:t>
      </w:r>
      <w:r>
        <w:t>3</w:t>
      </w:r>
      <w:r w:rsidRPr="000957FC">
        <w:t>-00</w:t>
      </w:r>
      <w:r>
        <w:t>1</w:t>
      </w:r>
      <w:r w:rsidRPr="000957FC">
        <w:t>.1.2</w:t>
      </w:r>
      <w:proofErr w:type="gramEnd"/>
    </w:p>
    <w:p w14:paraId="30DB15F5" w14:textId="77777777" w:rsidR="0032148F" w:rsidRPr="00CB2F1D" w:rsidRDefault="0032148F">
      <w:pPr>
        <w:pStyle w:val="Notices"/>
      </w:pPr>
      <w:r w:rsidRPr="00CB2F1D">
        <w:lastRenderedPageBreak/>
        <w:t>Notices</w:t>
      </w:r>
    </w:p>
    <w:p w14:paraId="5FE617FE" w14:textId="77777777" w:rsidR="0032148F" w:rsidRPr="00CB2F1D" w:rsidRDefault="0032148F" w:rsidP="003C42FB">
      <w:r w:rsidRPr="00CB2F1D">
        <w:t xml:space="preserve">Neither the USGIN project, nor any of the participating agencies, take any position regarding the validity or scope of any intellectual property or other rights that might be claimed to pertain to the implementation or use of the technology described in this document or the extent to which any license under such rights might or might not be available; neither do they represent that there has been any effort to identify any such rights. </w:t>
      </w:r>
    </w:p>
    <w:p w14:paraId="193349C3" w14:textId="77777777" w:rsidR="0032148F" w:rsidRPr="00CB2F1D" w:rsidRDefault="0032148F">
      <w:r w:rsidRPr="00CB2F1D">
        <w:t xml:space="preserve">This document and the information contained herein is provided on an </w:t>
      </w:r>
      <w:r w:rsidR="00EE6EBE">
        <w:t>"</w:t>
      </w:r>
      <w:r w:rsidRPr="00CB2F1D">
        <w:t>AS IS</w:t>
      </w:r>
      <w:r w:rsidR="00EE6EBE">
        <w:t>"</w:t>
      </w:r>
      <w:r w:rsidRPr="00CB2F1D">
        <w:t xml:space="preserve"> basis and USGIN DI</w:t>
      </w:r>
      <w:r w:rsidRPr="00CB2F1D">
        <w:t>S</w:t>
      </w:r>
      <w:r w:rsidRPr="00CB2F1D">
        <w:t>CLAIMS ALL WARRANTIES, EXPRESS OR IMPLIED, INCLUDING BUT NOT LIMITED TO ANY WA</w:t>
      </w:r>
      <w:r w:rsidRPr="00CB2F1D">
        <w:t>R</w:t>
      </w:r>
      <w:r w:rsidRPr="00CB2F1D">
        <w:t>RANTY THAT THE USE OF THE INFORMATION HEREIN WILL NOT INFRINGE ANY RIGHTS OR ANY IMPLIED WARRANTIES OF MERCHANTABILITY OR FITNESS FOR A PARTICULAR PURPOSE.</w:t>
      </w:r>
    </w:p>
    <w:p w14:paraId="5FA17330" w14:textId="77777777" w:rsidR="0032148F" w:rsidRPr="00CB2F1D" w:rsidRDefault="0032148F" w:rsidP="00FE4DB7"/>
    <w:p w14:paraId="4FCCDEDD" w14:textId="77777777" w:rsidR="0032148F" w:rsidRPr="00CB2F1D" w:rsidRDefault="0032148F" w:rsidP="00E95472">
      <w:pPr>
        <w:pStyle w:val="Notices"/>
      </w:pPr>
      <w:r w:rsidRPr="00CB2F1D">
        <w:lastRenderedPageBreak/>
        <w:t>Revision History</w:t>
      </w:r>
    </w:p>
    <w:p w14:paraId="018EA9BE" w14:textId="77777777" w:rsidR="0032148F" w:rsidRPr="00CB2F1D" w:rsidRDefault="0032148F" w:rsidP="00E95472"/>
    <w:tbl>
      <w:tblPr>
        <w:tblW w:w="10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08"/>
        <w:gridCol w:w="1080"/>
        <w:gridCol w:w="6120"/>
        <w:gridCol w:w="2076"/>
      </w:tblGrid>
      <w:tr w:rsidR="0032148F" w:rsidRPr="00CB2F1D" w14:paraId="6243A466" w14:textId="77777777" w:rsidTr="000E528C">
        <w:trPr>
          <w:cantSplit/>
          <w:tblHeader/>
        </w:trPr>
        <w:tc>
          <w:tcPr>
            <w:tcW w:w="1008" w:type="dxa"/>
          </w:tcPr>
          <w:p w14:paraId="59128F40" w14:textId="77777777" w:rsidR="0032148F" w:rsidRPr="00CB2F1D" w:rsidRDefault="0032148F" w:rsidP="009552BB">
            <w:pPr>
              <w:jc w:val="center"/>
              <w:rPr>
                <w:b/>
              </w:rPr>
            </w:pPr>
            <w:r w:rsidRPr="00CB2F1D">
              <w:rPr>
                <w:b/>
              </w:rPr>
              <w:t>Version</w:t>
            </w:r>
          </w:p>
        </w:tc>
        <w:tc>
          <w:tcPr>
            <w:tcW w:w="1080" w:type="dxa"/>
          </w:tcPr>
          <w:p w14:paraId="380E710E" w14:textId="77777777" w:rsidR="0032148F" w:rsidRPr="00CB2F1D" w:rsidRDefault="0032148F" w:rsidP="009552BB">
            <w:pPr>
              <w:jc w:val="center"/>
              <w:rPr>
                <w:b/>
              </w:rPr>
            </w:pPr>
            <w:r w:rsidRPr="00CB2F1D">
              <w:rPr>
                <w:b/>
              </w:rPr>
              <w:t>Date</w:t>
            </w:r>
          </w:p>
        </w:tc>
        <w:tc>
          <w:tcPr>
            <w:tcW w:w="6120" w:type="dxa"/>
          </w:tcPr>
          <w:p w14:paraId="1D13ED1F" w14:textId="77777777" w:rsidR="0032148F" w:rsidRPr="00CB2F1D" w:rsidRDefault="0032148F" w:rsidP="009552BB">
            <w:pPr>
              <w:jc w:val="center"/>
              <w:rPr>
                <w:b/>
              </w:rPr>
            </w:pPr>
            <w:r w:rsidRPr="00CB2F1D">
              <w:rPr>
                <w:b/>
              </w:rPr>
              <w:t xml:space="preserve">Comments </w:t>
            </w:r>
          </w:p>
        </w:tc>
        <w:tc>
          <w:tcPr>
            <w:tcW w:w="2076" w:type="dxa"/>
          </w:tcPr>
          <w:p w14:paraId="207C793C" w14:textId="77777777" w:rsidR="0032148F" w:rsidRPr="00CB2F1D" w:rsidRDefault="0032148F" w:rsidP="009552BB">
            <w:pPr>
              <w:rPr>
                <w:b/>
              </w:rPr>
            </w:pPr>
            <w:r w:rsidRPr="00CB2F1D">
              <w:rPr>
                <w:b/>
              </w:rPr>
              <w:t>By</w:t>
            </w:r>
          </w:p>
        </w:tc>
      </w:tr>
      <w:tr w:rsidR="0032148F" w:rsidRPr="00CB2F1D" w14:paraId="3BAFC326" w14:textId="77777777" w:rsidTr="000E528C">
        <w:tc>
          <w:tcPr>
            <w:tcW w:w="1008" w:type="dxa"/>
          </w:tcPr>
          <w:p w14:paraId="5806C055" w14:textId="77777777" w:rsidR="0032148F" w:rsidRPr="000E528C" w:rsidRDefault="0032148F" w:rsidP="009552BB">
            <w:pPr>
              <w:rPr>
                <w:sz w:val="16"/>
                <w:szCs w:val="16"/>
                <w:lang w:eastAsia="ja-JP"/>
              </w:rPr>
            </w:pPr>
            <w:r w:rsidRPr="000E528C">
              <w:rPr>
                <w:sz w:val="16"/>
                <w:szCs w:val="16"/>
                <w:lang w:eastAsia="ja-JP"/>
              </w:rPr>
              <w:t>0.1</w:t>
            </w:r>
          </w:p>
        </w:tc>
        <w:tc>
          <w:tcPr>
            <w:tcW w:w="1080" w:type="dxa"/>
          </w:tcPr>
          <w:p w14:paraId="160D7092" w14:textId="77777777" w:rsidR="0032148F" w:rsidRPr="000E528C" w:rsidRDefault="00944BFC" w:rsidP="009552BB">
            <w:pPr>
              <w:rPr>
                <w:sz w:val="16"/>
                <w:szCs w:val="16"/>
                <w:lang w:eastAsia="ja-JP"/>
              </w:rPr>
            </w:pPr>
            <w:r>
              <w:rPr>
                <w:sz w:val="16"/>
                <w:szCs w:val="16"/>
                <w:lang w:eastAsia="ja-JP"/>
              </w:rPr>
              <w:t>2010-03-10</w:t>
            </w:r>
          </w:p>
        </w:tc>
        <w:tc>
          <w:tcPr>
            <w:tcW w:w="6120" w:type="dxa"/>
          </w:tcPr>
          <w:p w14:paraId="1CA455E7" w14:textId="77777777" w:rsidR="0032148F" w:rsidRPr="000E528C" w:rsidRDefault="0032148F" w:rsidP="009552BB">
            <w:pPr>
              <w:rPr>
                <w:sz w:val="16"/>
                <w:szCs w:val="16"/>
                <w:lang w:eastAsia="ja-JP"/>
              </w:rPr>
            </w:pPr>
            <w:r w:rsidRPr="000E528C">
              <w:rPr>
                <w:sz w:val="16"/>
                <w:szCs w:val="16"/>
                <w:lang w:eastAsia="ja-JP"/>
              </w:rPr>
              <w:t>Initial draft document</w:t>
            </w:r>
          </w:p>
        </w:tc>
        <w:tc>
          <w:tcPr>
            <w:tcW w:w="2076" w:type="dxa"/>
          </w:tcPr>
          <w:p w14:paraId="67802F9F" w14:textId="77777777" w:rsidR="0032148F" w:rsidRPr="000E528C" w:rsidRDefault="00944BFC" w:rsidP="005870B4">
            <w:pPr>
              <w:rPr>
                <w:sz w:val="16"/>
                <w:szCs w:val="16"/>
                <w:lang w:eastAsia="ja-JP"/>
              </w:rPr>
            </w:pPr>
            <w:r>
              <w:rPr>
                <w:sz w:val="16"/>
                <w:szCs w:val="16"/>
                <w:lang w:eastAsia="ja-JP"/>
              </w:rPr>
              <w:t>Stephen Richard</w:t>
            </w:r>
            <w:r w:rsidR="0032148F" w:rsidRPr="000E528C">
              <w:rPr>
                <w:sz w:val="16"/>
                <w:szCs w:val="16"/>
                <w:lang w:eastAsia="ja-JP"/>
              </w:rPr>
              <w:t xml:space="preserve"> </w:t>
            </w:r>
          </w:p>
        </w:tc>
      </w:tr>
      <w:tr w:rsidR="009C1B8B" w:rsidRPr="00CB2F1D" w14:paraId="20150BCD" w14:textId="77777777" w:rsidTr="000E528C">
        <w:tc>
          <w:tcPr>
            <w:tcW w:w="1008" w:type="dxa"/>
          </w:tcPr>
          <w:p w14:paraId="30C3B159" w14:textId="62728C5D" w:rsidR="009C1B8B" w:rsidRDefault="009C1B8B" w:rsidP="00346861">
            <w:pPr>
              <w:rPr>
                <w:sz w:val="16"/>
                <w:szCs w:val="16"/>
                <w:lang w:eastAsia="ja-JP"/>
              </w:rPr>
            </w:pPr>
            <w:r>
              <w:rPr>
                <w:sz w:val="16"/>
                <w:szCs w:val="16"/>
                <w:lang w:eastAsia="ja-JP"/>
              </w:rPr>
              <w:t>1.0</w:t>
            </w:r>
          </w:p>
        </w:tc>
        <w:tc>
          <w:tcPr>
            <w:tcW w:w="1080" w:type="dxa"/>
          </w:tcPr>
          <w:p w14:paraId="5E7770BB" w14:textId="5F7FC445" w:rsidR="009C1B8B" w:rsidRDefault="009C1B8B" w:rsidP="009552BB">
            <w:pPr>
              <w:rPr>
                <w:sz w:val="16"/>
                <w:szCs w:val="16"/>
                <w:lang w:eastAsia="ja-JP"/>
              </w:rPr>
            </w:pPr>
            <w:r>
              <w:rPr>
                <w:sz w:val="16"/>
                <w:szCs w:val="16"/>
                <w:lang w:eastAsia="ja-JP"/>
              </w:rPr>
              <w:t>2010-07-15</w:t>
            </w:r>
          </w:p>
        </w:tc>
        <w:tc>
          <w:tcPr>
            <w:tcW w:w="6120" w:type="dxa"/>
          </w:tcPr>
          <w:p w14:paraId="272CA820" w14:textId="3ADB8D98" w:rsidR="009C1B8B" w:rsidRDefault="009C1B8B" w:rsidP="00CB2F1D">
            <w:pPr>
              <w:tabs>
                <w:tab w:val="left" w:pos="2064"/>
              </w:tabs>
              <w:rPr>
                <w:sz w:val="16"/>
                <w:szCs w:val="16"/>
                <w:lang w:eastAsia="ja-JP"/>
              </w:rPr>
            </w:pPr>
            <w:r>
              <w:rPr>
                <w:sz w:val="16"/>
                <w:szCs w:val="16"/>
                <w:lang w:eastAsia="ja-JP"/>
              </w:rPr>
              <w:t>Insert field summary developed for AASG Geothermal data production project, with edits. Identify minimum metadata record content and recommended content.</w:t>
            </w:r>
            <w:r w:rsidR="00434ABD">
              <w:rPr>
                <w:sz w:val="16"/>
                <w:szCs w:val="16"/>
                <w:lang w:eastAsia="ja-JP"/>
              </w:rPr>
              <w:t xml:space="preserve"> R</w:t>
            </w:r>
            <w:r w:rsidR="00434ABD">
              <w:rPr>
                <w:sz w:val="16"/>
                <w:szCs w:val="16"/>
                <w:lang w:eastAsia="ja-JP"/>
              </w:rPr>
              <w:t>e</w:t>
            </w:r>
            <w:r w:rsidR="00434ABD">
              <w:rPr>
                <w:sz w:val="16"/>
                <w:szCs w:val="16"/>
                <w:lang w:eastAsia="ja-JP"/>
              </w:rPr>
              <w:t>move ‘minimum’ from title.</w:t>
            </w:r>
          </w:p>
        </w:tc>
        <w:tc>
          <w:tcPr>
            <w:tcW w:w="2076" w:type="dxa"/>
          </w:tcPr>
          <w:p w14:paraId="773AA691" w14:textId="367A4C7E" w:rsidR="009C1B8B" w:rsidRDefault="0071486C" w:rsidP="00346861">
            <w:pPr>
              <w:rPr>
                <w:sz w:val="16"/>
                <w:szCs w:val="16"/>
                <w:lang w:eastAsia="ja-JP"/>
              </w:rPr>
            </w:pPr>
            <w:r>
              <w:rPr>
                <w:sz w:val="16"/>
                <w:szCs w:val="16"/>
                <w:lang w:eastAsia="ja-JP"/>
              </w:rPr>
              <w:t>Stephen Richard</w:t>
            </w:r>
          </w:p>
        </w:tc>
      </w:tr>
      <w:tr w:rsidR="004C40CF" w:rsidRPr="00CB2F1D" w14:paraId="14DC0E8E" w14:textId="77777777" w:rsidTr="000E528C">
        <w:tc>
          <w:tcPr>
            <w:tcW w:w="1008" w:type="dxa"/>
          </w:tcPr>
          <w:p w14:paraId="62D3FC02" w14:textId="5063CEF7" w:rsidR="004C40CF" w:rsidRDefault="004C40CF" w:rsidP="00346861">
            <w:pPr>
              <w:rPr>
                <w:sz w:val="16"/>
                <w:szCs w:val="16"/>
                <w:lang w:eastAsia="ja-JP"/>
              </w:rPr>
            </w:pPr>
            <w:r>
              <w:rPr>
                <w:sz w:val="16"/>
                <w:szCs w:val="16"/>
                <w:lang w:eastAsia="ja-JP"/>
              </w:rPr>
              <w:t>1.01</w:t>
            </w:r>
          </w:p>
        </w:tc>
        <w:tc>
          <w:tcPr>
            <w:tcW w:w="1080" w:type="dxa"/>
          </w:tcPr>
          <w:p w14:paraId="7977B1E3" w14:textId="2007C27C" w:rsidR="004C40CF" w:rsidRDefault="004C40CF" w:rsidP="009552BB">
            <w:pPr>
              <w:rPr>
                <w:sz w:val="16"/>
                <w:szCs w:val="16"/>
                <w:lang w:eastAsia="ja-JP"/>
              </w:rPr>
            </w:pPr>
            <w:r>
              <w:rPr>
                <w:sz w:val="16"/>
                <w:szCs w:val="16"/>
                <w:lang w:eastAsia="ja-JP"/>
              </w:rPr>
              <w:t>2010-07-19</w:t>
            </w:r>
          </w:p>
        </w:tc>
        <w:tc>
          <w:tcPr>
            <w:tcW w:w="6120" w:type="dxa"/>
          </w:tcPr>
          <w:p w14:paraId="7FF05782" w14:textId="29B9F798" w:rsidR="004C40CF" w:rsidRDefault="00F97116" w:rsidP="00CB2F1D">
            <w:pPr>
              <w:tabs>
                <w:tab w:val="left" w:pos="2064"/>
              </w:tabs>
              <w:rPr>
                <w:sz w:val="16"/>
                <w:szCs w:val="16"/>
                <w:lang w:eastAsia="ja-JP"/>
              </w:rPr>
            </w:pPr>
            <w:r>
              <w:rPr>
                <w:sz w:val="16"/>
                <w:szCs w:val="16"/>
                <w:lang w:eastAsia="ja-JP"/>
              </w:rPr>
              <w:t>Review, title change</w:t>
            </w:r>
            <w:r w:rsidR="0041538E">
              <w:rPr>
                <w:sz w:val="16"/>
                <w:szCs w:val="16"/>
                <w:lang w:eastAsia="ja-JP"/>
              </w:rPr>
              <w:t xml:space="preserve">, and </w:t>
            </w:r>
            <w:r>
              <w:rPr>
                <w:sz w:val="16"/>
                <w:szCs w:val="16"/>
                <w:lang w:eastAsia="ja-JP"/>
              </w:rPr>
              <w:t>formatting</w:t>
            </w:r>
          </w:p>
        </w:tc>
        <w:tc>
          <w:tcPr>
            <w:tcW w:w="2076" w:type="dxa"/>
          </w:tcPr>
          <w:p w14:paraId="425A14C8" w14:textId="64BCBFF9" w:rsidR="004C40CF" w:rsidRDefault="004C40CF" w:rsidP="00346861">
            <w:pPr>
              <w:rPr>
                <w:sz w:val="16"/>
                <w:szCs w:val="16"/>
                <w:lang w:eastAsia="ja-JP"/>
              </w:rPr>
            </w:pPr>
            <w:r>
              <w:rPr>
                <w:sz w:val="16"/>
                <w:szCs w:val="16"/>
                <w:lang w:eastAsia="ja-JP"/>
              </w:rPr>
              <w:t>Wolfgang Grunberg</w:t>
            </w:r>
          </w:p>
        </w:tc>
      </w:tr>
      <w:tr w:rsidR="004C40CF" w:rsidRPr="00CB2F1D" w14:paraId="5C9C587F" w14:textId="77777777" w:rsidTr="000E528C">
        <w:tc>
          <w:tcPr>
            <w:tcW w:w="1008" w:type="dxa"/>
          </w:tcPr>
          <w:p w14:paraId="59272584" w14:textId="156C89D9" w:rsidR="004C40CF" w:rsidRDefault="00015585" w:rsidP="00346861">
            <w:pPr>
              <w:rPr>
                <w:sz w:val="16"/>
                <w:szCs w:val="16"/>
                <w:lang w:eastAsia="ja-JP"/>
              </w:rPr>
            </w:pPr>
            <w:r>
              <w:rPr>
                <w:sz w:val="16"/>
                <w:szCs w:val="16"/>
                <w:lang w:eastAsia="ja-JP"/>
              </w:rPr>
              <w:t>1.02</w:t>
            </w:r>
          </w:p>
        </w:tc>
        <w:tc>
          <w:tcPr>
            <w:tcW w:w="1080" w:type="dxa"/>
          </w:tcPr>
          <w:p w14:paraId="4DD7212E" w14:textId="357C8B05" w:rsidR="004C40CF" w:rsidRDefault="00C11B34" w:rsidP="009552BB">
            <w:pPr>
              <w:rPr>
                <w:sz w:val="16"/>
                <w:szCs w:val="16"/>
                <w:lang w:eastAsia="ja-JP"/>
              </w:rPr>
            </w:pPr>
            <w:r>
              <w:rPr>
                <w:sz w:val="16"/>
                <w:szCs w:val="16"/>
                <w:lang w:eastAsia="ja-JP"/>
              </w:rPr>
              <w:t>2010-07-28</w:t>
            </w:r>
          </w:p>
        </w:tc>
        <w:tc>
          <w:tcPr>
            <w:tcW w:w="6120" w:type="dxa"/>
          </w:tcPr>
          <w:p w14:paraId="5120AE96" w14:textId="7823B2A9" w:rsidR="004C40CF" w:rsidRDefault="00C11B34" w:rsidP="00CB2F1D">
            <w:pPr>
              <w:tabs>
                <w:tab w:val="left" w:pos="2064"/>
              </w:tabs>
              <w:rPr>
                <w:sz w:val="16"/>
                <w:szCs w:val="16"/>
                <w:lang w:eastAsia="ja-JP"/>
              </w:rPr>
            </w:pPr>
            <w:r>
              <w:rPr>
                <w:sz w:val="16"/>
                <w:szCs w:val="16"/>
                <w:lang w:eastAsia="ja-JP"/>
              </w:rPr>
              <w:t>Review</w:t>
            </w:r>
          </w:p>
        </w:tc>
        <w:tc>
          <w:tcPr>
            <w:tcW w:w="2076" w:type="dxa"/>
          </w:tcPr>
          <w:p w14:paraId="6DD69844" w14:textId="27DF3BCC" w:rsidR="004C40CF" w:rsidRDefault="00C11B34" w:rsidP="00346861">
            <w:pPr>
              <w:rPr>
                <w:sz w:val="16"/>
                <w:szCs w:val="16"/>
                <w:lang w:eastAsia="ja-JP"/>
              </w:rPr>
            </w:pPr>
            <w:r>
              <w:rPr>
                <w:sz w:val="16"/>
                <w:szCs w:val="16"/>
                <w:lang w:eastAsia="ja-JP"/>
              </w:rPr>
              <w:t>Stephen Richard</w:t>
            </w:r>
          </w:p>
        </w:tc>
      </w:tr>
      <w:tr w:rsidR="004C40CF" w:rsidRPr="00CB2F1D" w14:paraId="3D6B1726" w14:textId="77777777" w:rsidTr="000E528C">
        <w:tc>
          <w:tcPr>
            <w:tcW w:w="1008" w:type="dxa"/>
          </w:tcPr>
          <w:p w14:paraId="74FBDA46" w14:textId="7B64ED89" w:rsidR="004C40CF" w:rsidRDefault="00C11B34" w:rsidP="00346861">
            <w:pPr>
              <w:rPr>
                <w:sz w:val="16"/>
                <w:szCs w:val="16"/>
                <w:lang w:eastAsia="ja-JP"/>
              </w:rPr>
            </w:pPr>
            <w:r>
              <w:rPr>
                <w:sz w:val="16"/>
                <w:szCs w:val="16"/>
                <w:lang w:eastAsia="ja-JP"/>
              </w:rPr>
              <w:t>1.03</w:t>
            </w:r>
          </w:p>
        </w:tc>
        <w:tc>
          <w:tcPr>
            <w:tcW w:w="1080" w:type="dxa"/>
          </w:tcPr>
          <w:p w14:paraId="7CF19CF9" w14:textId="4AC9D97B" w:rsidR="004C40CF" w:rsidRDefault="00C11B34" w:rsidP="009552BB">
            <w:pPr>
              <w:rPr>
                <w:sz w:val="16"/>
                <w:szCs w:val="16"/>
                <w:lang w:eastAsia="ja-JP"/>
              </w:rPr>
            </w:pPr>
            <w:r>
              <w:rPr>
                <w:sz w:val="16"/>
                <w:szCs w:val="16"/>
                <w:lang w:eastAsia="ja-JP"/>
              </w:rPr>
              <w:t>2010-07-28</w:t>
            </w:r>
          </w:p>
        </w:tc>
        <w:tc>
          <w:tcPr>
            <w:tcW w:w="6120" w:type="dxa"/>
          </w:tcPr>
          <w:p w14:paraId="5C1FEBB9" w14:textId="70F438A3" w:rsidR="004C40CF" w:rsidRDefault="00C11B34" w:rsidP="00C11B34">
            <w:pPr>
              <w:tabs>
                <w:tab w:val="left" w:pos="2064"/>
              </w:tabs>
              <w:rPr>
                <w:sz w:val="16"/>
                <w:szCs w:val="16"/>
                <w:lang w:eastAsia="ja-JP"/>
              </w:rPr>
            </w:pPr>
            <w:r>
              <w:rPr>
                <w:sz w:val="16"/>
                <w:szCs w:val="16"/>
                <w:lang w:eastAsia="ja-JP"/>
              </w:rPr>
              <w:t>Formatting, PDF preparation</w:t>
            </w:r>
          </w:p>
        </w:tc>
        <w:tc>
          <w:tcPr>
            <w:tcW w:w="2076" w:type="dxa"/>
          </w:tcPr>
          <w:p w14:paraId="4FA30E5E" w14:textId="38578F01" w:rsidR="004C40CF" w:rsidRDefault="00C11B34" w:rsidP="00346861">
            <w:pPr>
              <w:rPr>
                <w:sz w:val="16"/>
                <w:szCs w:val="16"/>
                <w:lang w:eastAsia="ja-JP"/>
              </w:rPr>
            </w:pPr>
            <w:r>
              <w:rPr>
                <w:sz w:val="16"/>
                <w:szCs w:val="16"/>
                <w:lang w:eastAsia="ja-JP"/>
              </w:rPr>
              <w:t>Wolfgang Grunberg</w:t>
            </w:r>
          </w:p>
        </w:tc>
      </w:tr>
    </w:tbl>
    <w:p w14:paraId="6D3D7C89" w14:textId="77777777" w:rsidR="0032148F" w:rsidRPr="00CB2F1D" w:rsidRDefault="0032148F" w:rsidP="00FE4DB7"/>
    <w:p w14:paraId="6ADF776C" w14:textId="77777777" w:rsidR="0032148F" w:rsidRPr="00CB2F1D" w:rsidRDefault="0032148F" w:rsidP="00E95472">
      <w:pPr>
        <w:pStyle w:val="Notices"/>
      </w:pPr>
      <w:r w:rsidRPr="00CB2F1D">
        <w:lastRenderedPageBreak/>
        <w:t>Acknowledgement</w:t>
      </w:r>
    </w:p>
    <w:p w14:paraId="19F55A68" w14:textId="77777777" w:rsidR="0032148F" w:rsidRPr="00CB2F1D" w:rsidRDefault="0032148F" w:rsidP="00E95472">
      <w:pPr>
        <w:pStyle w:val="TextBody"/>
      </w:pPr>
      <w:r w:rsidRPr="00CB2F1D">
        <w:t>Many individuals and organizations have contributed to or inspired the development of these Guidelines.</w:t>
      </w:r>
    </w:p>
    <w:p w14:paraId="7499F81B" w14:textId="126FEB43" w:rsidR="0032148F" w:rsidRPr="00CB2F1D" w:rsidRDefault="0032148F" w:rsidP="00E95472">
      <w:pPr>
        <w:pStyle w:val="Titlepageinfo"/>
      </w:pPr>
      <w:r w:rsidRPr="00CB2F1D">
        <w:t xml:space="preserve">The USGIN </w:t>
      </w:r>
      <w:r w:rsidR="00C0124A">
        <w:t>Specifications</w:t>
      </w:r>
      <w:r w:rsidRPr="00CB2F1D">
        <w:t xml:space="preserve"> Drafting Team include</w:t>
      </w:r>
      <w:r w:rsidR="00C31EC6">
        <w:t xml:space="preserve"> (alphabetically)</w:t>
      </w:r>
      <w:r w:rsidRPr="00CB2F1D">
        <w:t xml:space="preserve">: </w:t>
      </w:r>
    </w:p>
    <w:p w14:paraId="51D02A14" w14:textId="6114064E" w:rsidR="0032148F" w:rsidRDefault="0032148F" w:rsidP="00E95472">
      <w:pPr>
        <w:pStyle w:val="Titlepageinfodescription"/>
      </w:pPr>
      <w:r w:rsidRPr="00CB2F1D">
        <w:t xml:space="preserve">Ryan Clark </w:t>
      </w:r>
      <w:r w:rsidR="007064B4">
        <w:t>–</w:t>
      </w:r>
      <w:r w:rsidRPr="00CB2F1D">
        <w:t xml:space="preserve"> </w:t>
      </w:r>
      <w:r w:rsidR="00E128B6">
        <w:t>Arizona Geological</w:t>
      </w:r>
      <w:r w:rsidR="007064B4">
        <w:t xml:space="preserve"> Survey (</w:t>
      </w:r>
      <w:r w:rsidRPr="00CB2F1D">
        <w:t>AZGS</w:t>
      </w:r>
      <w:r w:rsidR="007064B4">
        <w:t>)</w:t>
      </w:r>
      <w:r w:rsidRPr="00CB2F1D">
        <w:br/>
        <w:t xml:space="preserve">Wolfgang Grunberg </w:t>
      </w:r>
      <w:r w:rsidR="007B3CCA">
        <w:t>–</w:t>
      </w:r>
      <w:r w:rsidRPr="00CB2F1D">
        <w:t xml:space="preserve"> AZGS</w:t>
      </w:r>
      <w:r w:rsidR="00C41E85">
        <w:br/>
      </w:r>
      <w:r w:rsidRPr="00CB2F1D">
        <w:t xml:space="preserve">Stephen M. Richard </w:t>
      </w:r>
      <w:r w:rsidR="00BB7608">
        <w:t>–</w:t>
      </w:r>
      <w:r w:rsidRPr="00CB2F1D">
        <w:t xml:space="preserve"> AZGS</w:t>
      </w:r>
    </w:p>
    <w:p w14:paraId="39EB2E49" w14:textId="77777777" w:rsidR="00B92ECC" w:rsidRPr="00CB2F1D" w:rsidRDefault="00B92ECC" w:rsidP="00B92ECC">
      <w:pPr>
        <w:pStyle w:val="Titlepageinfo"/>
      </w:pPr>
      <w:r w:rsidRPr="00CB2F1D">
        <w:t xml:space="preserve">The </w:t>
      </w:r>
      <w:r>
        <w:t xml:space="preserve">NGDS Development </w:t>
      </w:r>
      <w:r w:rsidRPr="00CB2F1D">
        <w:t>Team include</w:t>
      </w:r>
      <w:r>
        <w:t xml:space="preserve"> (alphabetically)</w:t>
      </w:r>
      <w:r w:rsidRPr="00CB2F1D">
        <w:t xml:space="preserve">: </w:t>
      </w:r>
    </w:p>
    <w:p w14:paraId="0E5B8B60" w14:textId="0F9A21D9" w:rsidR="00B92ECC" w:rsidRPr="00CB28E6" w:rsidRDefault="00B92ECC" w:rsidP="00CB28E6">
      <w:pPr>
        <w:pStyle w:val="Titlepageinfo"/>
        <w:ind w:left="700"/>
        <w:rPr>
          <w:b w:val="0"/>
        </w:rPr>
      </w:pPr>
      <w:r w:rsidRPr="00CB28E6">
        <w:rPr>
          <w:b w:val="0"/>
        </w:rPr>
        <w:t>Kim Kurz – B</w:t>
      </w:r>
      <w:r w:rsidR="007064B4">
        <w:rPr>
          <w:b w:val="0"/>
        </w:rPr>
        <w:t xml:space="preserve">oise State </w:t>
      </w:r>
      <w:r w:rsidRPr="00CB28E6">
        <w:rPr>
          <w:b w:val="0"/>
        </w:rPr>
        <w:t>U</w:t>
      </w:r>
      <w:r w:rsidR="007064B4">
        <w:rPr>
          <w:b w:val="0"/>
        </w:rPr>
        <w:t>niversity (BSU)</w:t>
      </w:r>
    </w:p>
    <w:p w14:paraId="68FEA815" w14:textId="11395B5E" w:rsidR="00B92ECC" w:rsidRPr="00CB28E6" w:rsidRDefault="00B92ECC" w:rsidP="00CB28E6">
      <w:pPr>
        <w:pStyle w:val="Titlepageinfo"/>
        <w:ind w:left="700"/>
        <w:rPr>
          <w:b w:val="0"/>
        </w:rPr>
      </w:pPr>
      <w:r w:rsidRPr="00CB28E6">
        <w:rPr>
          <w:b w:val="0"/>
        </w:rPr>
        <w:t>Christian</w:t>
      </w:r>
      <w:r w:rsidR="00146B9D">
        <w:rPr>
          <w:b w:val="0"/>
        </w:rPr>
        <w:t xml:space="preserve"> Loepp</w:t>
      </w:r>
      <w:r w:rsidRPr="00CB28E6">
        <w:rPr>
          <w:b w:val="0"/>
        </w:rPr>
        <w:t xml:space="preserve"> -- BSU</w:t>
      </w:r>
    </w:p>
    <w:p w14:paraId="5188C90C" w14:textId="13E50425" w:rsidR="00B92ECC" w:rsidRDefault="00B92ECC" w:rsidP="00CB28E6">
      <w:pPr>
        <w:pStyle w:val="Titlepageinfo"/>
        <w:ind w:left="700"/>
        <w:rPr>
          <w:b w:val="0"/>
        </w:rPr>
      </w:pPr>
      <w:r w:rsidRPr="00CB28E6">
        <w:rPr>
          <w:b w:val="0"/>
        </w:rPr>
        <w:t>Walt</w:t>
      </w:r>
      <w:r w:rsidR="00656432">
        <w:rPr>
          <w:b w:val="0"/>
        </w:rPr>
        <w:t>er</w:t>
      </w:r>
      <w:r w:rsidRPr="00CB28E6">
        <w:rPr>
          <w:b w:val="0"/>
        </w:rPr>
        <w:t xml:space="preserve"> Sn</w:t>
      </w:r>
      <w:r w:rsidR="00656432">
        <w:rPr>
          <w:b w:val="0"/>
        </w:rPr>
        <w:t>y</w:t>
      </w:r>
      <w:r w:rsidRPr="00CB28E6">
        <w:rPr>
          <w:b w:val="0"/>
        </w:rPr>
        <w:t xml:space="preserve">der </w:t>
      </w:r>
      <w:r w:rsidR="007064B4">
        <w:rPr>
          <w:b w:val="0"/>
        </w:rPr>
        <w:t>–</w:t>
      </w:r>
      <w:r w:rsidRPr="00CB28E6">
        <w:rPr>
          <w:b w:val="0"/>
        </w:rPr>
        <w:t xml:space="preserve"> BSU</w:t>
      </w:r>
    </w:p>
    <w:p w14:paraId="159CB493" w14:textId="48F2CA4D" w:rsidR="007064B4" w:rsidRPr="007064B4" w:rsidRDefault="007064B4" w:rsidP="007064B4">
      <w:pPr>
        <w:pStyle w:val="Titlepageinfodescription"/>
      </w:pPr>
      <w:r>
        <w:t>Jordan Hastings – Nevada Bureau of Mines and Geology</w:t>
      </w:r>
    </w:p>
    <w:p w14:paraId="0795C56D" w14:textId="5672D85E" w:rsidR="00B92ECC" w:rsidRPr="00B92ECC" w:rsidRDefault="00B92ECC" w:rsidP="00CB28E6">
      <w:pPr>
        <w:pStyle w:val="Titlepageinfo"/>
        <w:ind w:left="700"/>
        <w:rPr>
          <w:b w:val="0"/>
        </w:rPr>
      </w:pPr>
    </w:p>
    <w:p w14:paraId="17C3A7F0" w14:textId="77777777" w:rsidR="00BB7608" w:rsidRPr="00CB2F1D" w:rsidRDefault="00AB6036" w:rsidP="00BB7608">
      <w:pPr>
        <w:pStyle w:val="Titlepageinfo"/>
      </w:pPr>
      <w:r>
        <w:t>Funding P</w:t>
      </w:r>
      <w:r w:rsidR="00BB7608">
        <w:t>rovided by</w:t>
      </w:r>
      <w:r w:rsidR="000E528C">
        <w:t xml:space="preserve"> (chronologically)</w:t>
      </w:r>
      <w:r w:rsidR="00BB7608" w:rsidRPr="00CB2F1D">
        <w:t xml:space="preserve">: </w:t>
      </w:r>
    </w:p>
    <w:p w14:paraId="480E64A6" w14:textId="77777777" w:rsidR="001E7FF4" w:rsidRDefault="00BB7608" w:rsidP="001E7FF4">
      <w:pPr>
        <w:pStyle w:val="Titlepageinfodescription"/>
        <w:ind w:left="1080" w:hanging="270"/>
      </w:pPr>
      <w:r>
        <w:t>National Science Foundation under EAR-0753154 to the Arizona Geological Survey acting on behalf of the Association of American State Geologists</w:t>
      </w:r>
      <w:r w:rsidR="00A44DF2">
        <w:t>; 2009.</w:t>
      </w:r>
    </w:p>
    <w:p w14:paraId="6B381290" w14:textId="77777777" w:rsidR="00BB7608" w:rsidRPr="00BB7608" w:rsidRDefault="00BB7608" w:rsidP="001E7FF4">
      <w:pPr>
        <w:pStyle w:val="Titlepageinfodescription"/>
        <w:ind w:left="1080" w:hanging="270"/>
      </w:pPr>
      <w:r>
        <w:t>US Department of Energy under award DE-EE0001120 to Boise State University</w:t>
      </w:r>
      <w:r w:rsidR="00A44DF2">
        <w:t>; 2010.</w:t>
      </w:r>
    </w:p>
    <w:p w14:paraId="612D0B7B" w14:textId="77777777" w:rsidR="0032148F" w:rsidRPr="00CB2F1D" w:rsidRDefault="0032148F" w:rsidP="00E95472">
      <w:pPr>
        <w:pStyle w:val="Titlepageinfo"/>
      </w:pPr>
      <w:r w:rsidRPr="00CB2F1D">
        <w:t xml:space="preserve">Contact Information </w:t>
      </w:r>
    </w:p>
    <w:p w14:paraId="181E608D" w14:textId="77777777" w:rsidR="0032148F" w:rsidRPr="00CB2F1D" w:rsidRDefault="0032148F" w:rsidP="00E95472">
      <w:pPr>
        <w:pStyle w:val="Titlepageinfodescription"/>
      </w:pPr>
      <w:r w:rsidRPr="00CB2F1D">
        <w:t xml:space="preserve">Arizona Geological Survey </w:t>
      </w:r>
      <w:r w:rsidRPr="00CB2F1D">
        <w:br/>
        <w:t xml:space="preserve">416 W. Congress St., Suite </w:t>
      </w:r>
      <w:r w:rsidR="00804BF2" w:rsidRPr="00CB2F1D">
        <w:t>100.</w:t>
      </w:r>
      <w:r w:rsidRPr="00CB2F1D">
        <w:br/>
        <w:t xml:space="preserve">Tucson, Arizona 85701-1381 </w:t>
      </w:r>
      <w:r w:rsidRPr="00CB2F1D">
        <w:br/>
        <w:t xml:space="preserve">Phone: 520.770.3500 </w:t>
      </w:r>
      <w:r w:rsidRPr="00CB2F1D">
        <w:br/>
        <w:t>Fax: 520.770.3505</w:t>
      </w:r>
    </w:p>
    <w:p w14:paraId="606AC628" w14:textId="77777777" w:rsidR="0032148F" w:rsidRPr="00CB2F1D" w:rsidRDefault="0032148F" w:rsidP="006E3D05">
      <w:pPr>
        <w:pStyle w:val="Titlepageinfo"/>
      </w:pPr>
      <w:r w:rsidRPr="00CB2F1D">
        <w:t>Email</w:t>
      </w:r>
    </w:p>
    <w:p w14:paraId="2F0810FB" w14:textId="6A949E46" w:rsidR="0032148F" w:rsidRPr="00CB2F1D" w:rsidRDefault="0046676A" w:rsidP="006E3D05">
      <w:pPr>
        <w:pStyle w:val="Titlepageinfodescription"/>
      </w:pPr>
      <w:hyperlink r:id="rId12" w:history="1">
        <w:r w:rsidR="0032148F" w:rsidRPr="00CB2F1D">
          <w:rPr>
            <w:rStyle w:val="Hyperlink"/>
          </w:rPr>
          <w:t>metadata@usgin.org</w:t>
        </w:r>
      </w:hyperlink>
    </w:p>
    <w:p w14:paraId="7FA7F4F0" w14:textId="77777777" w:rsidR="0032148F" w:rsidRPr="00CB2F1D" w:rsidRDefault="0032148F" w:rsidP="006E3D05">
      <w:pPr>
        <w:pStyle w:val="Titlepageinfo"/>
      </w:pPr>
      <w:r w:rsidRPr="00CB2F1D">
        <w:t>Online</w:t>
      </w:r>
    </w:p>
    <w:p w14:paraId="63803E7B" w14:textId="278F93AA" w:rsidR="0032148F" w:rsidRPr="00CB2F1D" w:rsidRDefault="0046676A" w:rsidP="00E95472">
      <w:pPr>
        <w:pStyle w:val="Titlepageinfodescription"/>
      </w:pPr>
      <w:hyperlink r:id="rId13" w:history="1">
        <w:r w:rsidR="0032148F" w:rsidRPr="00CB2F1D">
          <w:rPr>
            <w:rStyle w:val="Hyperlink"/>
          </w:rPr>
          <w:t>http://usgin.org</w:t>
        </w:r>
      </w:hyperlink>
      <w:r w:rsidR="0032148F" w:rsidRPr="00CB2F1D">
        <w:t xml:space="preserve"> </w:t>
      </w:r>
      <w:r w:rsidR="0032148F" w:rsidRPr="00CB2F1D">
        <w:br/>
      </w:r>
      <w:hyperlink r:id="rId14" w:history="1">
        <w:r w:rsidR="0032148F" w:rsidRPr="00CB2F1D">
          <w:rPr>
            <w:rStyle w:val="Hyperlink"/>
          </w:rPr>
          <w:t>http://lab.usgin.org</w:t>
        </w:r>
      </w:hyperlink>
    </w:p>
    <w:p w14:paraId="0669DEE4" w14:textId="77777777" w:rsidR="0032148F" w:rsidRPr="00CB2F1D" w:rsidRDefault="0032148F" w:rsidP="00FE4DB7"/>
    <w:p w14:paraId="269877CB" w14:textId="77777777" w:rsidR="0032148F" w:rsidRPr="00CB2F1D" w:rsidRDefault="0032148F">
      <w:pPr>
        <w:pStyle w:val="Notices"/>
      </w:pPr>
      <w:r w:rsidRPr="00CB2F1D">
        <w:lastRenderedPageBreak/>
        <w:t>Table of Contents</w:t>
      </w:r>
    </w:p>
    <w:p w14:paraId="43905B6F" w14:textId="77777777" w:rsidR="00F74269" w:rsidRDefault="00FE320C">
      <w:pPr>
        <w:pStyle w:val="TOC1"/>
        <w:tabs>
          <w:tab w:val="left" w:pos="480"/>
          <w:tab w:val="right" w:leader="dot" w:pos="9350"/>
        </w:tabs>
        <w:rPr>
          <w:rFonts w:asciiTheme="minorHAnsi" w:eastAsiaTheme="minorEastAsia" w:hAnsiTheme="minorHAnsi" w:cstheme="minorBidi"/>
          <w:noProof/>
          <w:sz w:val="22"/>
          <w:szCs w:val="22"/>
        </w:rPr>
      </w:pPr>
      <w:r w:rsidRPr="00CB2F1D">
        <w:fldChar w:fldCharType="begin"/>
      </w:r>
      <w:r w:rsidR="0032148F" w:rsidRPr="00CB2F1D">
        <w:instrText xml:space="preserve"> TOC \o "1-3" \h \z \u </w:instrText>
      </w:r>
      <w:r w:rsidRPr="00CB2F1D">
        <w:fldChar w:fldCharType="separate"/>
      </w:r>
      <w:hyperlink w:anchor="_Toc268092849" w:history="1">
        <w:r w:rsidR="00F74269" w:rsidRPr="00167152">
          <w:rPr>
            <w:rStyle w:val="Hyperlink"/>
            <w:noProof/>
          </w:rPr>
          <w:t>1</w:t>
        </w:r>
        <w:r w:rsidR="00F74269">
          <w:rPr>
            <w:rFonts w:asciiTheme="minorHAnsi" w:eastAsiaTheme="minorEastAsia" w:hAnsiTheme="minorHAnsi" w:cstheme="minorBidi"/>
            <w:noProof/>
            <w:sz w:val="22"/>
            <w:szCs w:val="22"/>
          </w:rPr>
          <w:tab/>
        </w:r>
        <w:r w:rsidR="00F74269" w:rsidRPr="00167152">
          <w:rPr>
            <w:rStyle w:val="Hyperlink"/>
            <w:noProof/>
          </w:rPr>
          <w:t>Introduction</w:t>
        </w:r>
        <w:r w:rsidR="00F74269">
          <w:rPr>
            <w:noProof/>
            <w:webHidden/>
          </w:rPr>
          <w:tab/>
        </w:r>
        <w:r w:rsidR="00F74269">
          <w:rPr>
            <w:noProof/>
            <w:webHidden/>
          </w:rPr>
          <w:fldChar w:fldCharType="begin"/>
        </w:r>
        <w:r w:rsidR="00F74269">
          <w:rPr>
            <w:noProof/>
            <w:webHidden/>
          </w:rPr>
          <w:instrText xml:space="preserve"> PAGEREF _Toc268092849 \h </w:instrText>
        </w:r>
        <w:r w:rsidR="00F74269">
          <w:rPr>
            <w:noProof/>
            <w:webHidden/>
          </w:rPr>
        </w:r>
        <w:r w:rsidR="00F74269">
          <w:rPr>
            <w:noProof/>
            <w:webHidden/>
          </w:rPr>
          <w:fldChar w:fldCharType="separate"/>
        </w:r>
        <w:r w:rsidR="006F2AB4">
          <w:rPr>
            <w:noProof/>
            <w:webHidden/>
          </w:rPr>
          <w:t>6</w:t>
        </w:r>
        <w:r w:rsidR="00F74269">
          <w:rPr>
            <w:noProof/>
            <w:webHidden/>
          </w:rPr>
          <w:fldChar w:fldCharType="end"/>
        </w:r>
      </w:hyperlink>
    </w:p>
    <w:p w14:paraId="14108639" w14:textId="77777777" w:rsidR="00F74269" w:rsidRDefault="0046676A">
      <w:pPr>
        <w:pStyle w:val="TOC2"/>
        <w:tabs>
          <w:tab w:val="right" w:leader="dot" w:pos="9350"/>
        </w:tabs>
        <w:rPr>
          <w:rFonts w:asciiTheme="minorHAnsi" w:eastAsiaTheme="minorEastAsia" w:hAnsiTheme="minorHAnsi" w:cstheme="minorBidi"/>
          <w:noProof/>
          <w:sz w:val="22"/>
          <w:szCs w:val="22"/>
        </w:rPr>
      </w:pPr>
      <w:hyperlink w:anchor="_Toc268092850" w:history="1">
        <w:r w:rsidR="00F74269" w:rsidRPr="00167152">
          <w:rPr>
            <w:rStyle w:val="Hyperlink"/>
            <w:noProof/>
          </w:rPr>
          <w:t>1.1 Normative References</w:t>
        </w:r>
        <w:r w:rsidR="00F74269">
          <w:rPr>
            <w:noProof/>
            <w:webHidden/>
          </w:rPr>
          <w:tab/>
        </w:r>
        <w:r w:rsidR="00F74269">
          <w:rPr>
            <w:noProof/>
            <w:webHidden/>
          </w:rPr>
          <w:fldChar w:fldCharType="begin"/>
        </w:r>
        <w:r w:rsidR="00F74269">
          <w:rPr>
            <w:noProof/>
            <w:webHidden/>
          </w:rPr>
          <w:instrText xml:space="preserve"> PAGEREF _Toc268092850 \h </w:instrText>
        </w:r>
        <w:r w:rsidR="00F74269">
          <w:rPr>
            <w:noProof/>
            <w:webHidden/>
          </w:rPr>
        </w:r>
        <w:r w:rsidR="00F74269">
          <w:rPr>
            <w:noProof/>
            <w:webHidden/>
          </w:rPr>
          <w:fldChar w:fldCharType="separate"/>
        </w:r>
        <w:r w:rsidR="006F2AB4">
          <w:rPr>
            <w:noProof/>
            <w:webHidden/>
          </w:rPr>
          <w:t>6</w:t>
        </w:r>
        <w:r w:rsidR="00F74269">
          <w:rPr>
            <w:noProof/>
            <w:webHidden/>
          </w:rPr>
          <w:fldChar w:fldCharType="end"/>
        </w:r>
      </w:hyperlink>
    </w:p>
    <w:p w14:paraId="58F9E477" w14:textId="77777777" w:rsidR="00F74269" w:rsidRDefault="0046676A">
      <w:pPr>
        <w:pStyle w:val="TOC2"/>
        <w:tabs>
          <w:tab w:val="right" w:leader="dot" w:pos="9350"/>
        </w:tabs>
        <w:rPr>
          <w:rFonts w:asciiTheme="minorHAnsi" w:eastAsiaTheme="minorEastAsia" w:hAnsiTheme="minorHAnsi" w:cstheme="minorBidi"/>
          <w:noProof/>
          <w:sz w:val="22"/>
          <w:szCs w:val="22"/>
        </w:rPr>
      </w:pPr>
      <w:hyperlink w:anchor="_Toc268092851" w:history="1">
        <w:r w:rsidR="00F74269" w:rsidRPr="00167152">
          <w:rPr>
            <w:rStyle w:val="Hyperlink"/>
            <w:noProof/>
            <w:lang w:eastAsia="ja-JP"/>
          </w:rPr>
          <w:t>1.2 Purpose</w:t>
        </w:r>
        <w:r w:rsidR="00F74269">
          <w:rPr>
            <w:noProof/>
            <w:webHidden/>
          </w:rPr>
          <w:tab/>
        </w:r>
        <w:r w:rsidR="00F74269">
          <w:rPr>
            <w:noProof/>
            <w:webHidden/>
          </w:rPr>
          <w:fldChar w:fldCharType="begin"/>
        </w:r>
        <w:r w:rsidR="00F74269">
          <w:rPr>
            <w:noProof/>
            <w:webHidden/>
          </w:rPr>
          <w:instrText xml:space="preserve"> PAGEREF _Toc268092851 \h </w:instrText>
        </w:r>
        <w:r w:rsidR="00F74269">
          <w:rPr>
            <w:noProof/>
            <w:webHidden/>
          </w:rPr>
        </w:r>
        <w:r w:rsidR="00F74269">
          <w:rPr>
            <w:noProof/>
            <w:webHidden/>
          </w:rPr>
          <w:fldChar w:fldCharType="separate"/>
        </w:r>
        <w:r w:rsidR="006F2AB4">
          <w:rPr>
            <w:noProof/>
            <w:webHidden/>
          </w:rPr>
          <w:t>6</w:t>
        </w:r>
        <w:r w:rsidR="00F74269">
          <w:rPr>
            <w:noProof/>
            <w:webHidden/>
          </w:rPr>
          <w:fldChar w:fldCharType="end"/>
        </w:r>
      </w:hyperlink>
    </w:p>
    <w:p w14:paraId="05BE8612" w14:textId="77777777" w:rsidR="00F74269" w:rsidRDefault="0046676A">
      <w:pPr>
        <w:pStyle w:val="TOC2"/>
        <w:tabs>
          <w:tab w:val="right" w:leader="dot" w:pos="9350"/>
        </w:tabs>
        <w:rPr>
          <w:rFonts w:asciiTheme="minorHAnsi" w:eastAsiaTheme="minorEastAsia" w:hAnsiTheme="minorHAnsi" w:cstheme="minorBidi"/>
          <w:noProof/>
          <w:sz w:val="22"/>
          <w:szCs w:val="22"/>
        </w:rPr>
      </w:pPr>
      <w:hyperlink w:anchor="_Toc268092852" w:history="1">
        <w:r w:rsidR="00F74269" w:rsidRPr="00167152">
          <w:rPr>
            <w:rStyle w:val="Hyperlink"/>
            <w:noProof/>
            <w:lang w:eastAsia="ja-JP"/>
          </w:rPr>
          <w:t>1.3</w:t>
        </w:r>
        <w:r w:rsidR="00F74269" w:rsidRPr="00167152">
          <w:rPr>
            <w:rStyle w:val="Hyperlink"/>
            <w:noProof/>
          </w:rPr>
          <w:t xml:space="preserve"> Terminology</w:t>
        </w:r>
        <w:r w:rsidR="00F74269">
          <w:rPr>
            <w:noProof/>
            <w:webHidden/>
          </w:rPr>
          <w:tab/>
        </w:r>
        <w:r w:rsidR="00F74269">
          <w:rPr>
            <w:noProof/>
            <w:webHidden/>
          </w:rPr>
          <w:fldChar w:fldCharType="begin"/>
        </w:r>
        <w:r w:rsidR="00F74269">
          <w:rPr>
            <w:noProof/>
            <w:webHidden/>
          </w:rPr>
          <w:instrText xml:space="preserve"> PAGEREF _Toc268092852 \h </w:instrText>
        </w:r>
        <w:r w:rsidR="00F74269">
          <w:rPr>
            <w:noProof/>
            <w:webHidden/>
          </w:rPr>
        </w:r>
        <w:r w:rsidR="00F74269">
          <w:rPr>
            <w:noProof/>
            <w:webHidden/>
          </w:rPr>
          <w:fldChar w:fldCharType="separate"/>
        </w:r>
        <w:r w:rsidR="006F2AB4">
          <w:rPr>
            <w:noProof/>
            <w:webHidden/>
          </w:rPr>
          <w:t>6</w:t>
        </w:r>
        <w:r w:rsidR="00F74269">
          <w:rPr>
            <w:noProof/>
            <w:webHidden/>
          </w:rPr>
          <w:fldChar w:fldCharType="end"/>
        </w:r>
      </w:hyperlink>
    </w:p>
    <w:p w14:paraId="792A1609" w14:textId="77777777" w:rsidR="00F74269" w:rsidRDefault="0046676A">
      <w:pPr>
        <w:pStyle w:val="TOC1"/>
        <w:tabs>
          <w:tab w:val="left" w:pos="480"/>
          <w:tab w:val="right" w:leader="dot" w:pos="9350"/>
        </w:tabs>
        <w:rPr>
          <w:rFonts w:asciiTheme="minorHAnsi" w:eastAsiaTheme="minorEastAsia" w:hAnsiTheme="minorHAnsi" w:cstheme="minorBidi"/>
          <w:noProof/>
          <w:sz w:val="22"/>
          <w:szCs w:val="22"/>
        </w:rPr>
      </w:pPr>
      <w:hyperlink w:anchor="_Toc268092853" w:history="1">
        <w:r w:rsidR="00F74269" w:rsidRPr="00167152">
          <w:rPr>
            <w:rStyle w:val="Hyperlink"/>
            <w:noProof/>
          </w:rPr>
          <w:t>2</w:t>
        </w:r>
        <w:r w:rsidR="00F74269">
          <w:rPr>
            <w:rFonts w:asciiTheme="minorHAnsi" w:eastAsiaTheme="minorEastAsia" w:hAnsiTheme="minorHAnsi" w:cstheme="minorBidi"/>
            <w:noProof/>
            <w:sz w:val="22"/>
            <w:szCs w:val="22"/>
          </w:rPr>
          <w:tab/>
        </w:r>
        <w:r w:rsidR="00F74269" w:rsidRPr="00167152">
          <w:rPr>
            <w:rStyle w:val="Hyperlink"/>
            <w:noProof/>
          </w:rPr>
          <w:t>Abbreviations</w:t>
        </w:r>
        <w:r w:rsidR="00F74269">
          <w:rPr>
            <w:noProof/>
            <w:webHidden/>
          </w:rPr>
          <w:tab/>
        </w:r>
        <w:r w:rsidR="00F74269">
          <w:rPr>
            <w:noProof/>
            <w:webHidden/>
          </w:rPr>
          <w:fldChar w:fldCharType="begin"/>
        </w:r>
        <w:r w:rsidR="00F74269">
          <w:rPr>
            <w:noProof/>
            <w:webHidden/>
          </w:rPr>
          <w:instrText xml:space="preserve"> PAGEREF _Toc268092853 \h </w:instrText>
        </w:r>
        <w:r w:rsidR="00F74269">
          <w:rPr>
            <w:noProof/>
            <w:webHidden/>
          </w:rPr>
        </w:r>
        <w:r w:rsidR="00F74269">
          <w:rPr>
            <w:noProof/>
            <w:webHidden/>
          </w:rPr>
          <w:fldChar w:fldCharType="separate"/>
        </w:r>
        <w:r w:rsidR="006F2AB4">
          <w:rPr>
            <w:noProof/>
            <w:webHidden/>
          </w:rPr>
          <w:t>9</w:t>
        </w:r>
        <w:r w:rsidR="00F74269">
          <w:rPr>
            <w:noProof/>
            <w:webHidden/>
          </w:rPr>
          <w:fldChar w:fldCharType="end"/>
        </w:r>
      </w:hyperlink>
    </w:p>
    <w:p w14:paraId="5E9C4BA2" w14:textId="77777777" w:rsidR="00F74269" w:rsidRDefault="0046676A">
      <w:pPr>
        <w:pStyle w:val="TOC1"/>
        <w:tabs>
          <w:tab w:val="left" w:pos="480"/>
          <w:tab w:val="right" w:leader="dot" w:pos="9350"/>
        </w:tabs>
        <w:rPr>
          <w:rFonts w:asciiTheme="minorHAnsi" w:eastAsiaTheme="minorEastAsia" w:hAnsiTheme="minorHAnsi" w:cstheme="minorBidi"/>
          <w:noProof/>
          <w:sz w:val="22"/>
          <w:szCs w:val="22"/>
        </w:rPr>
      </w:pPr>
      <w:hyperlink w:anchor="_Toc268092854" w:history="1">
        <w:r w:rsidR="00F74269" w:rsidRPr="00167152">
          <w:rPr>
            <w:rStyle w:val="Hyperlink"/>
            <w:noProof/>
            <w:lang w:eastAsia="ja-JP"/>
          </w:rPr>
          <w:t>3</w:t>
        </w:r>
        <w:r w:rsidR="00F74269">
          <w:rPr>
            <w:rFonts w:asciiTheme="minorHAnsi" w:eastAsiaTheme="minorEastAsia" w:hAnsiTheme="minorHAnsi" w:cstheme="minorBidi"/>
            <w:noProof/>
            <w:sz w:val="22"/>
            <w:szCs w:val="22"/>
          </w:rPr>
          <w:tab/>
        </w:r>
        <w:r w:rsidR="00F74269" w:rsidRPr="00167152">
          <w:rPr>
            <w:rStyle w:val="Hyperlink"/>
            <w:noProof/>
            <w:lang w:eastAsia="ja-JP"/>
          </w:rPr>
          <w:t>Use cases, scenarios, requirements</w:t>
        </w:r>
        <w:r w:rsidR="00F74269">
          <w:rPr>
            <w:noProof/>
            <w:webHidden/>
          </w:rPr>
          <w:tab/>
        </w:r>
        <w:r w:rsidR="00F74269">
          <w:rPr>
            <w:noProof/>
            <w:webHidden/>
          </w:rPr>
          <w:fldChar w:fldCharType="begin"/>
        </w:r>
        <w:r w:rsidR="00F74269">
          <w:rPr>
            <w:noProof/>
            <w:webHidden/>
          </w:rPr>
          <w:instrText xml:space="preserve"> PAGEREF _Toc268092854 \h </w:instrText>
        </w:r>
        <w:r w:rsidR="00F74269">
          <w:rPr>
            <w:noProof/>
            <w:webHidden/>
          </w:rPr>
        </w:r>
        <w:r w:rsidR="00F74269">
          <w:rPr>
            <w:noProof/>
            <w:webHidden/>
          </w:rPr>
          <w:fldChar w:fldCharType="separate"/>
        </w:r>
        <w:r w:rsidR="006F2AB4">
          <w:rPr>
            <w:noProof/>
            <w:webHidden/>
          </w:rPr>
          <w:t>10</w:t>
        </w:r>
        <w:r w:rsidR="00F74269">
          <w:rPr>
            <w:noProof/>
            <w:webHidden/>
          </w:rPr>
          <w:fldChar w:fldCharType="end"/>
        </w:r>
      </w:hyperlink>
    </w:p>
    <w:p w14:paraId="2D0E6324" w14:textId="77777777" w:rsidR="00F74269" w:rsidRDefault="0046676A">
      <w:pPr>
        <w:pStyle w:val="TOC2"/>
        <w:tabs>
          <w:tab w:val="right" w:leader="dot" w:pos="9350"/>
        </w:tabs>
        <w:rPr>
          <w:rFonts w:asciiTheme="minorHAnsi" w:eastAsiaTheme="minorEastAsia" w:hAnsiTheme="minorHAnsi" w:cstheme="minorBidi"/>
          <w:noProof/>
          <w:sz w:val="22"/>
          <w:szCs w:val="22"/>
        </w:rPr>
      </w:pPr>
      <w:hyperlink w:anchor="_Toc268092855" w:history="1">
        <w:r w:rsidR="00F74269" w:rsidRPr="00167152">
          <w:rPr>
            <w:rStyle w:val="Hyperlink"/>
            <w:noProof/>
            <w:lang w:eastAsia="ja-JP"/>
          </w:rPr>
          <w:t>3.1 Efficient searching</w:t>
        </w:r>
        <w:r w:rsidR="00F74269">
          <w:rPr>
            <w:noProof/>
            <w:webHidden/>
          </w:rPr>
          <w:tab/>
        </w:r>
        <w:r w:rsidR="00F74269">
          <w:rPr>
            <w:noProof/>
            <w:webHidden/>
          </w:rPr>
          <w:fldChar w:fldCharType="begin"/>
        </w:r>
        <w:r w:rsidR="00F74269">
          <w:rPr>
            <w:noProof/>
            <w:webHidden/>
          </w:rPr>
          <w:instrText xml:space="preserve"> PAGEREF _Toc268092855 \h </w:instrText>
        </w:r>
        <w:r w:rsidR="00F74269">
          <w:rPr>
            <w:noProof/>
            <w:webHidden/>
          </w:rPr>
        </w:r>
        <w:r w:rsidR="00F74269">
          <w:rPr>
            <w:noProof/>
            <w:webHidden/>
          </w:rPr>
          <w:fldChar w:fldCharType="separate"/>
        </w:r>
        <w:r w:rsidR="006F2AB4">
          <w:rPr>
            <w:noProof/>
            <w:webHidden/>
          </w:rPr>
          <w:t>11</w:t>
        </w:r>
        <w:r w:rsidR="00F74269">
          <w:rPr>
            <w:noProof/>
            <w:webHidden/>
          </w:rPr>
          <w:fldChar w:fldCharType="end"/>
        </w:r>
      </w:hyperlink>
    </w:p>
    <w:p w14:paraId="1BFE1507" w14:textId="77777777" w:rsidR="00F74269" w:rsidRDefault="0046676A">
      <w:pPr>
        <w:pStyle w:val="TOC2"/>
        <w:tabs>
          <w:tab w:val="right" w:leader="dot" w:pos="9350"/>
        </w:tabs>
        <w:rPr>
          <w:rFonts w:asciiTheme="minorHAnsi" w:eastAsiaTheme="minorEastAsia" w:hAnsiTheme="minorHAnsi" w:cstheme="minorBidi"/>
          <w:noProof/>
          <w:sz w:val="22"/>
          <w:szCs w:val="22"/>
        </w:rPr>
      </w:pPr>
      <w:hyperlink w:anchor="_Toc268092856" w:history="1">
        <w:r w:rsidR="00F74269" w:rsidRPr="00167152">
          <w:rPr>
            <w:rStyle w:val="Hyperlink"/>
            <w:noProof/>
            <w:lang w:eastAsia="ja-JP"/>
          </w:rPr>
          <w:t>3.2 Identifiers</w:t>
        </w:r>
        <w:r w:rsidR="00F74269">
          <w:rPr>
            <w:noProof/>
            <w:webHidden/>
          </w:rPr>
          <w:tab/>
        </w:r>
        <w:r w:rsidR="00F74269">
          <w:rPr>
            <w:noProof/>
            <w:webHidden/>
          </w:rPr>
          <w:fldChar w:fldCharType="begin"/>
        </w:r>
        <w:r w:rsidR="00F74269">
          <w:rPr>
            <w:noProof/>
            <w:webHidden/>
          </w:rPr>
          <w:instrText xml:space="preserve"> PAGEREF _Toc268092856 \h </w:instrText>
        </w:r>
        <w:r w:rsidR="00F74269">
          <w:rPr>
            <w:noProof/>
            <w:webHidden/>
          </w:rPr>
        </w:r>
        <w:r w:rsidR="00F74269">
          <w:rPr>
            <w:noProof/>
            <w:webHidden/>
          </w:rPr>
          <w:fldChar w:fldCharType="separate"/>
        </w:r>
        <w:r w:rsidR="006F2AB4">
          <w:rPr>
            <w:noProof/>
            <w:webHidden/>
          </w:rPr>
          <w:t>11</w:t>
        </w:r>
        <w:r w:rsidR="00F74269">
          <w:rPr>
            <w:noProof/>
            <w:webHidden/>
          </w:rPr>
          <w:fldChar w:fldCharType="end"/>
        </w:r>
      </w:hyperlink>
    </w:p>
    <w:p w14:paraId="7D7962D0" w14:textId="77777777" w:rsidR="00F74269" w:rsidRDefault="0046676A">
      <w:pPr>
        <w:pStyle w:val="TOC2"/>
        <w:tabs>
          <w:tab w:val="right" w:leader="dot" w:pos="9350"/>
        </w:tabs>
        <w:rPr>
          <w:rFonts w:asciiTheme="minorHAnsi" w:eastAsiaTheme="minorEastAsia" w:hAnsiTheme="minorHAnsi" w:cstheme="minorBidi"/>
          <w:noProof/>
          <w:sz w:val="22"/>
          <w:szCs w:val="22"/>
        </w:rPr>
      </w:pPr>
      <w:hyperlink w:anchor="_Toc268092857" w:history="1">
        <w:r w:rsidR="00F74269" w:rsidRPr="00167152">
          <w:rPr>
            <w:rStyle w:val="Hyperlink"/>
            <w:noProof/>
            <w:lang w:eastAsia="ja-JP"/>
          </w:rPr>
          <w:t>3.3 Query complexity</w:t>
        </w:r>
        <w:r w:rsidR="00F74269">
          <w:rPr>
            <w:noProof/>
            <w:webHidden/>
          </w:rPr>
          <w:tab/>
        </w:r>
        <w:r w:rsidR="00F74269">
          <w:rPr>
            <w:noProof/>
            <w:webHidden/>
          </w:rPr>
          <w:fldChar w:fldCharType="begin"/>
        </w:r>
        <w:r w:rsidR="00F74269">
          <w:rPr>
            <w:noProof/>
            <w:webHidden/>
          </w:rPr>
          <w:instrText xml:space="preserve"> PAGEREF _Toc268092857 \h </w:instrText>
        </w:r>
        <w:r w:rsidR="00F74269">
          <w:rPr>
            <w:noProof/>
            <w:webHidden/>
          </w:rPr>
        </w:r>
        <w:r w:rsidR="00F74269">
          <w:rPr>
            <w:noProof/>
            <w:webHidden/>
          </w:rPr>
          <w:fldChar w:fldCharType="separate"/>
        </w:r>
        <w:r w:rsidR="006F2AB4">
          <w:rPr>
            <w:noProof/>
            <w:webHidden/>
          </w:rPr>
          <w:t>11</w:t>
        </w:r>
        <w:r w:rsidR="00F74269">
          <w:rPr>
            <w:noProof/>
            <w:webHidden/>
          </w:rPr>
          <w:fldChar w:fldCharType="end"/>
        </w:r>
      </w:hyperlink>
    </w:p>
    <w:p w14:paraId="34D0CB63" w14:textId="77777777" w:rsidR="00F74269" w:rsidRDefault="0046676A">
      <w:pPr>
        <w:pStyle w:val="TOC2"/>
        <w:tabs>
          <w:tab w:val="right" w:leader="dot" w:pos="9350"/>
        </w:tabs>
        <w:rPr>
          <w:rFonts w:asciiTheme="minorHAnsi" w:eastAsiaTheme="minorEastAsia" w:hAnsiTheme="minorHAnsi" w:cstheme="minorBidi"/>
          <w:noProof/>
          <w:sz w:val="22"/>
          <w:szCs w:val="22"/>
        </w:rPr>
      </w:pPr>
      <w:hyperlink w:anchor="_Toc268092858" w:history="1">
        <w:r w:rsidR="00F74269" w:rsidRPr="00167152">
          <w:rPr>
            <w:rStyle w:val="Hyperlink"/>
            <w:noProof/>
            <w:lang w:eastAsia="ja-JP"/>
          </w:rPr>
          <w:t>3.4 Accessing resources</w:t>
        </w:r>
        <w:r w:rsidR="00F74269">
          <w:rPr>
            <w:noProof/>
            <w:webHidden/>
          </w:rPr>
          <w:tab/>
        </w:r>
        <w:r w:rsidR="00F74269">
          <w:rPr>
            <w:noProof/>
            <w:webHidden/>
          </w:rPr>
          <w:fldChar w:fldCharType="begin"/>
        </w:r>
        <w:r w:rsidR="00F74269">
          <w:rPr>
            <w:noProof/>
            <w:webHidden/>
          </w:rPr>
          <w:instrText xml:space="preserve"> PAGEREF _Toc268092858 \h </w:instrText>
        </w:r>
        <w:r w:rsidR="00F74269">
          <w:rPr>
            <w:noProof/>
            <w:webHidden/>
          </w:rPr>
        </w:r>
        <w:r w:rsidR="00F74269">
          <w:rPr>
            <w:noProof/>
            <w:webHidden/>
          </w:rPr>
          <w:fldChar w:fldCharType="separate"/>
        </w:r>
        <w:r w:rsidR="006F2AB4">
          <w:rPr>
            <w:noProof/>
            <w:webHidden/>
          </w:rPr>
          <w:t>13</w:t>
        </w:r>
        <w:r w:rsidR="00F74269">
          <w:rPr>
            <w:noProof/>
            <w:webHidden/>
          </w:rPr>
          <w:fldChar w:fldCharType="end"/>
        </w:r>
      </w:hyperlink>
    </w:p>
    <w:p w14:paraId="4917582D" w14:textId="77777777" w:rsidR="00F74269" w:rsidRDefault="0046676A">
      <w:pPr>
        <w:pStyle w:val="TOC2"/>
        <w:tabs>
          <w:tab w:val="right" w:leader="dot" w:pos="9350"/>
        </w:tabs>
        <w:rPr>
          <w:rFonts w:asciiTheme="minorHAnsi" w:eastAsiaTheme="minorEastAsia" w:hAnsiTheme="minorHAnsi" w:cstheme="minorBidi"/>
          <w:noProof/>
          <w:sz w:val="22"/>
          <w:szCs w:val="22"/>
        </w:rPr>
      </w:pPr>
      <w:hyperlink w:anchor="_Toc268092859" w:history="1">
        <w:r w:rsidR="00F74269" w:rsidRPr="00167152">
          <w:rPr>
            <w:rStyle w:val="Hyperlink"/>
            <w:noProof/>
            <w:lang w:eastAsia="ja-JP"/>
          </w:rPr>
          <w:t>3.5 Citation and contact information</w:t>
        </w:r>
        <w:r w:rsidR="00F74269">
          <w:rPr>
            <w:noProof/>
            <w:webHidden/>
          </w:rPr>
          <w:tab/>
        </w:r>
        <w:r w:rsidR="00F74269">
          <w:rPr>
            <w:noProof/>
            <w:webHidden/>
          </w:rPr>
          <w:fldChar w:fldCharType="begin"/>
        </w:r>
        <w:r w:rsidR="00F74269">
          <w:rPr>
            <w:noProof/>
            <w:webHidden/>
          </w:rPr>
          <w:instrText xml:space="preserve"> PAGEREF _Toc268092859 \h </w:instrText>
        </w:r>
        <w:r w:rsidR="00F74269">
          <w:rPr>
            <w:noProof/>
            <w:webHidden/>
          </w:rPr>
        </w:r>
        <w:r w:rsidR="00F74269">
          <w:rPr>
            <w:noProof/>
            <w:webHidden/>
          </w:rPr>
          <w:fldChar w:fldCharType="separate"/>
        </w:r>
        <w:r w:rsidR="006F2AB4">
          <w:rPr>
            <w:noProof/>
            <w:webHidden/>
          </w:rPr>
          <w:t>13</w:t>
        </w:r>
        <w:r w:rsidR="00F74269">
          <w:rPr>
            <w:noProof/>
            <w:webHidden/>
          </w:rPr>
          <w:fldChar w:fldCharType="end"/>
        </w:r>
      </w:hyperlink>
    </w:p>
    <w:p w14:paraId="1F9E8D91" w14:textId="77777777" w:rsidR="00F74269" w:rsidRDefault="0046676A">
      <w:pPr>
        <w:pStyle w:val="TOC2"/>
        <w:tabs>
          <w:tab w:val="right" w:leader="dot" w:pos="9350"/>
        </w:tabs>
        <w:rPr>
          <w:rFonts w:asciiTheme="minorHAnsi" w:eastAsiaTheme="minorEastAsia" w:hAnsiTheme="minorHAnsi" w:cstheme="minorBidi"/>
          <w:noProof/>
          <w:sz w:val="22"/>
          <w:szCs w:val="22"/>
        </w:rPr>
      </w:pPr>
      <w:hyperlink w:anchor="_Toc268092860" w:history="1">
        <w:r w:rsidR="00F74269" w:rsidRPr="00167152">
          <w:rPr>
            <w:rStyle w:val="Hyperlink"/>
            <w:noProof/>
            <w:lang w:eastAsia="ja-JP"/>
          </w:rPr>
          <w:t>3.6 Fitness for purpose</w:t>
        </w:r>
        <w:r w:rsidR="00F74269">
          <w:rPr>
            <w:noProof/>
            <w:webHidden/>
          </w:rPr>
          <w:tab/>
        </w:r>
        <w:r w:rsidR="00F74269">
          <w:rPr>
            <w:noProof/>
            <w:webHidden/>
          </w:rPr>
          <w:fldChar w:fldCharType="begin"/>
        </w:r>
        <w:r w:rsidR="00F74269">
          <w:rPr>
            <w:noProof/>
            <w:webHidden/>
          </w:rPr>
          <w:instrText xml:space="preserve"> PAGEREF _Toc268092860 \h </w:instrText>
        </w:r>
        <w:r w:rsidR="00F74269">
          <w:rPr>
            <w:noProof/>
            <w:webHidden/>
          </w:rPr>
        </w:r>
        <w:r w:rsidR="00F74269">
          <w:rPr>
            <w:noProof/>
            <w:webHidden/>
          </w:rPr>
          <w:fldChar w:fldCharType="separate"/>
        </w:r>
        <w:r w:rsidR="006F2AB4">
          <w:rPr>
            <w:noProof/>
            <w:webHidden/>
          </w:rPr>
          <w:t>13</w:t>
        </w:r>
        <w:r w:rsidR="00F74269">
          <w:rPr>
            <w:noProof/>
            <w:webHidden/>
          </w:rPr>
          <w:fldChar w:fldCharType="end"/>
        </w:r>
      </w:hyperlink>
    </w:p>
    <w:p w14:paraId="20A9B7A3" w14:textId="77777777" w:rsidR="00F74269" w:rsidRDefault="0046676A">
      <w:pPr>
        <w:pStyle w:val="TOC2"/>
        <w:tabs>
          <w:tab w:val="right" w:leader="dot" w:pos="9350"/>
        </w:tabs>
        <w:rPr>
          <w:rFonts w:asciiTheme="minorHAnsi" w:eastAsiaTheme="minorEastAsia" w:hAnsiTheme="minorHAnsi" w:cstheme="minorBidi"/>
          <w:noProof/>
          <w:sz w:val="22"/>
          <w:szCs w:val="22"/>
        </w:rPr>
      </w:pPr>
      <w:hyperlink w:anchor="_Toc268092861" w:history="1">
        <w:r w:rsidR="00F74269" w:rsidRPr="00167152">
          <w:rPr>
            <w:rStyle w:val="Hyperlink"/>
            <w:noProof/>
            <w:lang w:eastAsia="ja-JP"/>
          </w:rPr>
          <w:t>3.7 Branding</w:t>
        </w:r>
        <w:r w:rsidR="00F74269">
          <w:rPr>
            <w:noProof/>
            <w:webHidden/>
          </w:rPr>
          <w:tab/>
        </w:r>
        <w:r w:rsidR="00F74269">
          <w:rPr>
            <w:noProof/>
            <w:webHidden/>
          </w:rPr>
          <w:fldChar w:fldCharType="begin"/>
        </w:r>
        <w:r w:rsidR="00F74269">
          <w:rPr>
            <w:noProof/>
            <w:webHidden/>
          </w:rPr>
          <w:instrText xml:space="preserve"> PAGEREF _Toc268092861 \h </w:instrText>
        </w:r>
        <w:r w:rsidR="00F74269">
          <w:rPr>
            <w:noProof/>
            <w:webHidden/>
          </w:rPr>
        </w:r>
        <w:r w:rsidR="00F74269">
          <w:rPr>
            <w:noProof/>
            <w:webHidden/>
          </w:rPr>
          <w:fldChar w:fldCharType="separate"/>
        </w:r>
        <w:r w:rsidR="006F2AB4">
          <w:rPr>
            <w:noProof/>
            <w:webHidden/>
          </w:rPr>
          <w:t>14</w:t>
        </w:r>
        <w:r w:rsidR="00F74269">
          <w:rPr>
            <w:noProof/>
            <w:webHidden/>
          </w:rPr>
          <w:fldChar w:fldCharType="end"/>
        </w:r>
      </w:hyperlink>
    </w:p>
    <w:p w14:paraId="29F6B864" w14:textId="77777777" w:rsidR="00F74269" w:rsidRDefault="0046676A">
      <w:pPr>
        <w:pStyle w:val="TOC2"/>
        <w:tabs>
          <w:tab w:val="right" w:leader="dot" w:pos="9350"/>
        </w:tabs>
        <w:rPr>
          <w:rFonts w:asciiTheme="minorHAnsi" w:eastAsiaTheme="minorEastAsia" w:hAnsiTheme="minorHAnsi" w:cstheme="minorBidi"/>
          <w:noProof/>
          <w:sz w:val="22"/>
          <w:szCs w:val="22"/>
        </w:rPr>
      </w:pPr>
      <w:hyperlink w:anchor="_Toc268092862" w:history="1">
        <w:r w:rsidR="00F74269" w:rsidRPr="00167152">
          <w:rPr>
            <w:rStyle w:val="Hyperlink"/>
            <w:noProof/>
            <w:lang w:eastAsia="ja-JP"/>
          </w:rPr>
          <w:t>3.8 Access constraints, legal limitations</w:t>
        </w:r>
        <w:r w:rsidR="00F74269">
          <w:rPr>
            <w:noProof/>
            <w:webHidden/>
          </w:rPr>
          <w:tab/>
        </w:r>
        <w:r w:rsidR="00F74269">
          <w:rPr>
            <w:noProof/>
            <w:webHidden/>
          </w:rPr>
          <w:fldChar w:fldCharType="begin"/>
        </w:r>
        <w:r w:rsidR="00F74269">
          <w:rPr>
            <w:noProof/>
            <w:webHidden/>
          </w:rPr>
          <w:instrText xml:space="preserve"> PAGEREF _Toc268092862 \h </w:instrText>
        </w:r>
        <w:r w:rsidR="00F74269">
          <w:rPr>
            <w:noProof/>
            <w:webHidden/>
          </w:rPr>
        </w:r>
        <w:r w:rsidR="00F74269">
          <w:rPr>
            <w:noProof/>
            <w:webHidden/>
          </w:rPr>
          <w:fldChar w:fldCharType="separate"/>
        </w:r>
        <w:r w:rsidR="006F2AB4">
          <w:rPr>
            <w:noProof/>
            <w:webHidden/>
          </w:rPr>
          <w:t>14</w:t>
        </w:r>
        <w:r w:rsidR="00F74269">
          <w:rPr>
            <w:noProof/>
            <w:webHidden/>
          </w:rPr>
          <w:fldChar w:fldCharType="end"/>
        </w:r>
      </w:hyperlink>
    </w:p>
    <w:p w14:paraId="790C9570" w14:textId="77777777" w:rsidR="00F74269" w:rsidRDefault="0046676A">
      <w:pPr>
        <w:pStyle w:val="TOC2"/>
        <w:tabs>
          <w:tab w:val="right" w:leader="dot" w:pos="9350"/>
        </w:tabs>
        <w:rPr>
          <w:rFonts w:asciiTheme="minorHAnsi" w:eastAsiaTheme="minorEastAsia" w:hAnsiTheme="minorHAnsi" w:cstheme="minorBidi"/>
          <w:noProof/>
          <w:sz w:val="22"/>
          <w:szCs w:val="22"/>
        </w:rPr>
      </w:pPr>
      <w:hyperlink w:anchor="_Toc268092863" w:history="1">
        <w:r w:rsidR="00F74269" w:rsidRPr="00167152">
          <w:rPr>
            <w:rStyle w:val="Hyperlink"/>
            <w:noProof/>
            <w:lang w:eastAsia="ja-JP"/>
          </w:rPr>
          <w:t>3.9 Low cost of entry</w:t>
        </w:r>
        <w:r w:rsidR="00F74269">
          <w:rPr>
            <w:noProof/>
            <w:webHidden/>
          </w:rPr>
          <w:tab/>
        </w:r>
        <w:r w:rsidR="00F74269">
          <w:rPr>
            <w:noProof/>
            <w:webHidden/>
          </w:rPr>
          <w:fldChar w:fldCharType="begin"/>
        </w:r>
        <w:r w:rsidR="00F74269">
          <w:rPr>
            <w:noProof/>
            <w:webHidden/>
          </w:rPr>
          <w:instrText xml:space="preserve"> PAGEREF _Toc268092863 \h </w:instrText>
        </w:r>
        <w:r w:rsidR="00F74269">
          <w:rPr>
            <w:noProof/>
            <w:webHidden/>
          </w:rPr>
        </w:r>
        <w:r w:rsidR="00F74269">
          <w:rPr>
            <w:noProof/>
            <w:webHidden/>
          </w:rPr>
          <w:fldChar w:fldCharType="separate"/>
        </w:r>
        <w:r w:rsidR="006F2AB4">
          <w:rPr>
            <w:noProof/>
            <w:webHidden/>
          </w:rPr>
          <w:t>14</w:t>
        </w:r>
        <w:r w:rsidR="00F74269">
          <w:rPr>
            <w:noProof/>
            <w:webHidden/>
          </w:rPr>
          <w:fldChar w:fldCharType="end"/>
        </w:r>
      </w:hyperlink>
    </w:p>
    <w:p w14:paraId="72CDE3F8" w14:textId="77777777" w:rsidR="00F74269" w:rsidRDefault="0046676A">
      <w:pPr>
        <w:pStyle w:val="TOC1"/>
        <w:tabs>
          <w:tab w:val="left" w:pos="480"/>
          <w:tab w:val="right" w:leader="dot" w:pos="9350"/>
        </w:tabs>
        <w:rPr>
          <w:rFonts w:asciiTheme="minorHAnsi" w:eastAsiaTheme="minorEastAsia" w:hAnsiTheme="minorHAnsi" w:cstheme="minorBidi"/>
          <w:noProof/>
          <w:sz w:val="22"/>
          <w:szCs w:val="22"/>
        </w:rPr>
      </w:pPr>
      <w:hyperlink w:anchor="_Toc268092864" w:history="1">
        <w:r w:rsidR="00F74269" w:rsidRPr="00167152">
          <w:rPr>
            <w:rStyle w:val="Hyperlink"/>
            <w:noProof/>
            <w:lang w:eastAsia="ja-JP"/>
          </w:rPr>
          <w:t>4</w:t>
        </w:r>
        <w:r w:rsidR="00F74269">
          <w:rPr>
            <w:rFonts w:asciiTheme="minorHAnsi" w:eastAsiaTheme="minorEastAsia" w:hAnsiTheme="minorHAnsi" w:cstheme="minorBidi"/>
            <w:noProof/>
            <w:sz w:val="22"/>
            <w:szCs w:val="22"/>
          </w:rPr>
          <w:tab/>
        </w:r>
        <w:r w:rsidR="00F74269" w:rsidRPr="00167152">
          <w:rPr>
            <w:rStyle w:val="Hyperlink"/>
            <w:noProof/>
            <w:lang w:eastAsia="ja-JP"/>
          </w:rPr>
          <w:t>Content specification</w:t>
        </w:r>
        <w:r w:rsidR="00F74269">
          <w:rPr>
            <w:noProof/>
            <w:webHidden/>
          </w:rPr>
          <w:tab/>
        </w:r>
        <w:r w:rsidR="00F74269">
          <w:rPr>
            <w:noProof/>
            <w:webHidden/>
          </w:rPr>
          <w:fldChar w:fldCharType="begin"/>
        </w:r>
        <w:r w:rsidR="00F74269">
          <w:rPr>
            <w:noProof/>
            <w:webHidden/>
          </w:rPr>
          <w:instrText xml:space="preserve"> PAGEREF _Toc268092864 \h </w:instrText>
        </w:r>
        <w:r w:rsidR="00F74269">
          <w:rPr>
            <w:noProof/>
            <w:webHidden/>
          </w:rPr>
        </w:r>
        <w:r w:rsidR="00F74269">
          <w:rPr>
            <w:noProof/>
            <w:webHidden/>
          </w:rPr>
          <w:fldChar w:fldCharType="separate"/>
        </w:r>
        <w:r w:rsidR="006F2AB4">
          <w:rPr>
            <w:noProof/>
            <w:webHidden/>
          </w:rPr>
          <w:t>15</w:t>
        </w:r>
        <w:r w:rsidR="00F74269">
          <w:rPr>
            <w:noProof/>
            <w:webHidden/>
          </w:rPr>
          <w:fldChar w:fldCharType="end"/>
        </w:r>
      </w:hyperlink>
    </w:p>
    <w:p w14:paraId="5FAF8BB7" w14:textId="77777777" w:rsidR="00F74269" w:rsidRDefault="0046676A">
      <w:pPr>
        <w:pStyle w:val="TOC2"/>
        <w:tabs>
          <w:tab w:val="right" w:leader="dot" w:pos="9350"/>
        </w:tabs>
        <w:rPr>
          <w:rFonts w:asciiTheme="minorHAnsi" w:eastAsiaTheme="minorEastAsia" w:hAnsiTheme="minorHAnsi" w:cstheme="minorBidi"/>
          <w:noProof/>
          <w:sz w:val="22"/>
          <w:szCs w:val="22"/>
        </w:rPr>
      </w:pPr>
      <w:hyperlink w:anchor="_Toc268092865" w:history="1">
        <w:r w:rsidR="00F74269" w:rsidRPr="00167152">
          <w:rPr>
            <w:rStyle w:val="Hyperlink"/>
            <w:noProof/>
          </w:rPr>
          <w:t>4.1 Minimum content</w:t>
        </w:r>
        <w:r w:rsidR="00F74269">
          <w:rPr>
            <w:noProof/>
            <w:webHidden/>
          </w:rPr>
          <w:tab/>
        </w:r>
        <w:r w:rsidR="00F74269">
          <w:rPr>
            <w:noProof/>
            <w:webHidden/>
          </w:rPr>
          <w:fldChar w:fldCharType="begin"/>
        </w:r>
        <w:r w:rsidR="00F74269">
          <w:rPr>
            <w:noProof/>
            <w:webHidden/>
          </w:rPr>
          <w:instrText xml:space="preserve"> PAGEREF _Toc268092865 \h </w:instrText>
        </w:r>
        <w:r w:rsidR="00F74269">
          <w:rPr>
            <w:noProof/>
            <w:webHidden/>
          </w:rPr>
        </w:r>
        <w:r w:rsidR="00F74269">
          <w:rPr>
            <w:noProof/>
            <w:webHidden/>
          </w:rPr>
          <w:fldChar w:fldCharType="separate"/>
        </w:r>
        <w:r w:rsidR="006F2AB4">
          <w:rPr>
            <w:noProof/>
            <w:webHidden/>
          </w:rPr>
          <w:t>15</w:t>
        </w:r>
        <w:r w:rsidR="00F74269">
          <w:rPr>
            <w:noProof/>
            <w:webHidden/>
          </w:rPr>
          <w:fldChar w:fldCharType="end"/>
        </w:r>
      </w:hyperlink>
    </w:p>
    <w:p w14:paraId="6C8FD799" w14:textId="77777777" w:rsidR="00F74269" w:rsidRDefault="0046676A">
      <w:pPr>
        <w:pStyle w:val="TOC2"/>
        <w:tabs>
          <w:tab w:val="right" w:leader="dot" w:pos="9350"/>
        </w:tabs>
        <w:rPr>
          <w:rFonts w:asciiTheme="minorHAnsi" w:eastAsiaTheme="minorEastAsia" w:hAnsiTheme="minorHAnsi" w:cstheme="minorBidi"/>
          <w:noProof/>
          <w:sz w:val="22"/>
          <w:szCs w:val="22"/>
        </w:rPr>
      </w:pPr>
      <w:hyperlink w:anchor="_Toc268092866" w:history="1">
        <w:r w:rsidR="00F74269" w:rsidRPr="00167152">
          <w:rPr>
            <w:rStyle w:val="Hyperlink"/>
            <w:noProof/>
          </w:rPr>
          <w:t>4.2 Recommended metadata content</w:t>
        </w:r>
        <w:r w:rsidR="00F74269">
          <w:rPr>
            <w:noProof/>
            <w:webHidden/>
          </w:rPr>
          <w:tab/>
        </w:r>
        <w:r w:rsidR="00F74269">
          <w:rPr>
            <w:noProof/>
            <w:webHidden/>
          </w:rPr>
          <w:fldChar w:fldCharType="begin"/>
        </w:r>
        <w:r w:rsidR="00F74269">
          <w:rPr>
            <w:noProof/>
            <w:webHidden/>
          </w:rPr>
          <w:instrText xml:space="preserve"> PAGEREF _Toc268092866 \h </w:instrText>
        </w:r>
        <w:r w:rsidR="00F74269">
          <w:rPr>
            <w:noProof/>
            <w:webHidden/>
          </w:rPr>
        </w:r>
        <w:r w:rsidR="00F74269">
          <w:rPr>
            <w:noProof/>
            <w:webHidden/>
          </w:rPr>
          <w:fldChar w:fldCharType="separate"/>
        </w:r>
        <w:r w:rsidR="006F2AB4">
          <w:rPr>
            <w:noProof/>
            <w:webHidden/>
          </w:rPr>
          <w:t>15</w:t>
        </w:r>
        <w:r w:rsidR="00F74269">
          <w:rPr>
            <w:noProof/>
            <w:webHidden/>
          </w:rPr>
          <w:fldChar w:fldCharType="end"/>
        </w:r>
      </w:hyperlink>
    </w:p>
    <w:p w14:paraId="654F0CE7" w14:textId="77777777" w:rsidR="00F74269" w:rsidRDefault="0046676A">
      <w:pPr>
        <w:pStyle w:val="TOC3"/>
        <w:tabs>
          <w:tab w:val="right" w:leader="dot" w:pos="9350"/>
        </w:tabs>
        <w:rPr>
          <w:rFonts w:asciiTheme="minorHAnsi" w:eastAsiaTheme="minorEastAsia" w:hAnsiTheme="minorHAnsi" w:cstheme="minorBidi"/>
          <w:noProof/>
          <w:sz w:val="22"/>
          <w:szCs w:val="22"/>
        </w:rPr>
      </w:pPr>
      <w:hyperlink w:anchor="_Toc268092867" w:history="1">
        <w:r w:rsidR="00F74269" w:rsidRPr="00167152">
          <w:rPr>
            <w:rStyle w:val="Hyperlink"/>
            <w:noProof/>
            <w:lang w:eastAsia="ja-JP"/>
          </w:rPr>
          <w:t>4.2.1 Information that will be assumed unless specified otherwise</w:t>
        </w:r>
        <w:r w:rsidR="00F74269">
          <w:rPr>
            <w:noProof/>
            <w:webHidden/>
          </w:rPr>
          <w:tab/>
        </w:r>
        <w:r w:rsidR="00F74269">
          <w:rPr>
            <w:noProof/>
            <w:webHidden/>
          </w:rPr>
          <w:fldChar w:fldCharType="begin"/>
        </w:r>
        <w:r w:rsidR="00F74269">
          <w:rPr>
            <w:noProof/>
            <w:webHidden/>
          </w:rPr>
          <w:instrText xml:space="preserve"> PAGEREF _Toc268092867 \h </w:instrText>
        </w:r>
        <w:r w:rsidR="00F74269">
          <w:rPr>
            <w:noProof/>
            <w:webHidden/>
          </w:rPr>
        </w:r>
        <w:r w:rsidR="00F74269">
          <w:rPr>
            <w:noProof/>
            <w:webHidden/>
          </w:rPr>
          <w:fldChar w:fldCharType="separate"/>
        </w:r>
        <w:r w:rsidR="006F2AB4">
          <w:rPr>
            <w:noProof/>
            <w:webHidden/>
          </w:rPr>
          <w:t>17</w:t>
        </w:r>
        <w:r w:rsidR="00F74269">
          <w:rPr>
            <w:noProof/>
            <w:webHidden/>
          </w:rPr>
          <w:fldChar w:fldCharType="end"/>
        </w:r>
      </w:hyperlink>
    </w:p>
    <w:p w14:paraId="24AEF195" w14:textId="77777777" w:rsidR="00F74269" w:rsidRDefault="0046676A">
      <w:pPr>
        <w:pStyle w:val="TOC3"/>
        <w:tabs>
          <w:tab w:val="right" w:leader="dot" w:pos="9350"/>
        </w:tabs>
        <w:rPr>
          <w:rFonts w:asciiTheme="minorHAnsi" w:eastAsiaTheme="minorEastAsia" w:hAnsiTheme="minorHAnsi" w:cstheme="minorBidi"/>
          <w:noProof/>
          <w:sz w:val="22"/>
          <w:szCs w:val="22"/>
        </w:rPr>
      </w:pPr>
      <w:hyperlink w:anchor="_Toc268092868" w:history="1">
        <w:r w:rsidR="00F74269" w:rsidRPr="00167152">
          <w:rPr>
            <w:rStyle w:val="Hyperlink"/>
            <w:noProof/>
            <w:lang w:eastAsia="ja-JP"/>
          </w:rPr>
          <w:t>4.2.2 Resource specific requirements</w:t>
        </w:r>
        <w:r w:rsidR="00F74269">
          <w:rPr>
            <w:noProof/>
            <w:webHidden/>
          </w:rPr>
          <w:tab/>
        </w:r>
        <w:r w:rsidR="00F74269">
          <w:rPr>
            <w:noProof/>
            <w:webHidden/>
          </w:rPr>
          <w:fldChar w:fldCharType="begin"/>
        </w:r>
        <w:r w:rsidR="00F74269">
          <w:rPr>
            <w:noProof/>
            <w:webHidden/>
          </w:rPr>
          <w:instrText xml:space="preserve"> PAGEREF _Toc268092868 \h </w:instrText>
        </w:r>
        <w:r w:rsidR="00F74269">
          <w:rPr>
            <w:noProof/>
            <w:webHidden/>
          </w:rPr>
        </w:r>
        <w:r w:rsidR="00F74269">
          <w:rPr>
            <w:noProof/>
            <w:webHidden/>
          </w:rPr>
          <w:fldChar w:fldCharType="separate"/>
        </w:r>
        <w:r w:rsidR="006F2AB4">
          <w:rPr>
            <w:noProof/>
            <w:webHidden/>
          </w:rPr>
          <w:t>18</w:t>
        </w:r>
        <w:r w:rsidR="00F74269">
          <w:rPr>
            <w:noProof/>
            <w:webHidden/>
          </w:rPr>
          <w:fldChar w:fldCharType="end"/>
        </w:r>
      </w:hyperlink>
    </w:p>
    <w:p w14:paraId="667697AD" w14:textId="77777777" w:rsidR="00F74269" w:rsidRDefault="0046676A">
      <w:pPr>
        <w:pStyle w:val="TOC3"/>
        <w:tabs>
          <w:tab w:val="right" w:leader="dot" w:pos="9350"/>
        </w:tabs>
        <w:rPr>
          <w:rFonts w:asciiTheme="minorHAnsi" w:eastAsiaTheme="minorEastAsia" w:hAnsiTheme="minorHAnsi" w:cstheme="minorBidi"/>
          <w:noProof/>
          <w:sz w:val="22"/>
          <w:szCs w:val="22"/>
        </w:rPr>
      </w:pPr>
      <w:hyperlink w:anchor="_Toc268092869" w:history="1">
        <w:r w:rsidR="00F74269" w:rsidRPr="00167152">
          <w:rPr>
            <w:rStyle w:val="Hyperlink"/>
            <w:noProof/>
          </w:rPr>
          <w:t>4.2.3 Optional but highly recommended</w:t>
        </w:r>
        <w:r w:rsidR="00F74269">
          <w:rPr>
            <w:noProof/>
            <w:webHidden/>
          </w:rPr>
          <w:tab/>
        </w:r>
        <w:r w:rsidR="00F74269">
          <w:rPr>
            <w:noProof/>
            <w:webHidden/>
          </w:rPr>
          <w:fldChar w:fldCharType="begin"/>
        </w:r>
        <w:r w:rsidR="00F74269">
          <w:rPr>
            <w:noProof/>
            <w:webHidden/>
          </w:rPr>
          <w:instrText xml:space="preserve"> PAGEREF _Toc268092869 \h </w:instrText>
        </w:r>
        <w:r w:rsidR="00F74269">
          <w:rPr>
            <w:noProof/>
            <w:webHidden/>
          </w:rPr>
        </w:r>
        <w:r w:rsidR="00F74269">
          <w:rPr>
            <w:noProof/>
            <w:webHidden/>
          </w:rPr>
          <w:fldChar w:fldCharType="separate"/>
        </w:r>
        <w:r w:rsidR="006F2AB4">
          <w:rPr>
            <w:noProof/>
            <w:webHidden/>
          </w:rPr>
          <w:t>18</w:t>
        </w:r>
        <w:r w:rsidR="00F74269">
          <w:rPr>
            <w:noProof/>
            <w:webHidden/>
          </w:rPr>
          <w:fldChar w:fldCharType="end"/>
        </w:r>
      </w:hyperlink>
    </w:p>
    <w:p w14:paraId="6EA5AAAD" w14:textId="77777777" w:rsidR="00F74269" w:rsidRDefault="0046676A">
      <w:pPr>
        <w:pStyle w:val="TOC2"/>
        <w:tabs>
          <w:tab w:val="right" w:leader="dot" w:pos="9350"/>
        </w:tabs>
        <w:rPr>
          <w:rFonts w:asciiTheme="minorHAnsi" w:eastAsiaTheme="minorEastAsia" w:hAnsiTheme="minorHAnsi" w:cstheme="minorBidi"/>
          <w:noProof/>
          <w:sz w:val="22"/>
          <w:szCs w:val="22"/>
        </w:rPr>
      </w:pPr>
      <w:hyperlink w:anchor="_Toc268092870" w:history="1">
        <w:r w:rsidR="00F74269" w:rsidRPr="00167152">
          <w:rPr>
            <w:rStyle w:val="Hyperlink"/>
            <w:noProof/>
          </w:rPr>
          <w:t>4.3 Issues</w:t>
        </w:r>
        <w:r w:rsidR="00F74269">
          <w:rPr>
            <w:noProof/>
            <w:webHidden/>
          </w:rPr>
          <w:tab/>
        </w:r>
        <w:r w:rsidR="00F74269">
          <w:rPr>
            <w:noProof/>
            <w:webHidden/>
          </w:rPr>
          <w:fldChar w:fldCharType="begin"/>
        </w:r>
        <w:r w:rsidR="00F74269">
          <w:rPr>
            <w:noProof/>
            <w:webHidden/>
          </w:rPr>
          <w:instrText xml:space="preserve"> PAGEREF _Toc268092870 \h </w:instrText>
        </w:r>
        <w:r w:rsidR="00F74269">
          <w:rPr>
            <w:noProof/>
            <w:webHidden/>
          </w:rPr>
        </w:r>
        <w:r w:rsidR="00F74269">
          <w:rPr>
            <w:noProof/>
            <w:webHidden/>
          </w:rPr>
          <w:fldChar w:fldCharType="separate"/>
        </w:r>
        <w:r w:rsidR="006F2AB4">
          <w:rPr>
            <w:noProof/>
            <w:webHidden/>
          </w:rPr>
          <w:t>18</w:t>
        </w:r>
        <w:r w:rsidR="00F74269">
          <w:rPr>
            <w:noProof/>
            <w:webHidden/>
          </w:rPr>
          <w:fldChar w:fldCharType="end"/>
        </w:r>
      </w:hyperlink>
    </w:p>
    <w:p w14:paraId="64919F17" w14:textId="77777777" w:rsidR="00F74269" w:rsidRDefault="0046676A">
      <w:pPr>
        <w:pStyle w:val="TOC1"/>
        <w:tabs>
          <w:tab w:val="left" w:pos="480"/>
          <w:tab w:val="right" w:leader="dot" w:pos="9350"/>
        </w:tabs>
        <w:rPr>
          <w:rFonts w:asciiTheme="minorHAnsi" w:eastAsiaTheme="minorEastAsia" w:hAnsiTheme="minorHAnsi" w:cstheme="minorBidi"/>
          <w:noProof/>
          <w:sz w:val="22"/>
          <w:szCs w:val="22"/>
        </w:rPr>
      </w:pPr>
      <w:hyperlink w:anchor="_Toc268092871" w:history="1">
        <w:r w:rsidR="00F74269" w:rsidRPr="00167152">
          <w:rPr>
            <w:rStyle w:val="Hyperlink"/>
            <w:noProof/>
            <w:lang w:eastAsia="ja-JP"/>
          </w:rPr>
          <w:t>5</w:t>
        </w:r>
        <w:r w:rsidR="00F74269">
          <w:rPr>
            <w:rFonts w:asciiTheme="minorHAnsi" w:eastAsiaTheme="minorEastAsia" w:hAnsiTheme="minorHAnsi" w:cstheme="minorBidi"/>
            <w:noProof/>
            <w:sz w:val="22"/>
            <w:szCs w:val="22"/>
          </w:rPr>
          <w:tab/>
        </w:r>
        <w:r w:rsidR="00F74269" w:rsidRPr="00167152">
          <w:rPr>
            <w:rStyle w:val="Hyperlink"/>
            <w:noProof/>
          </w:rPr>
          <w:t>References</w:t>
        </w:r>
        <w:r w:rsidR="00F74269">
          <w:rPr>
            <w:noProof/>
            <w:webHidden/>
          </w:rPr>
          <w:tab/>
        </w:r>
        <w:r w:rsidR="00F74269">
          <w:rPr>
            <w:noProof/>
            <w:webHidden/>
          </w:rPr>
          <w:fldChar w:fldCharType="begin"/>
        </w:r>
        <w:r w:rsidR="00F74269">
          <w:rPr>
            <w:noProof/>
            <w:webHidden/>
          </w:rPr>
          <w:instrText xml:space="preserve"> PAGEREF _Toc268092871 \h </w:instrText>
        </w:r>
        <w:r w:rsidR="00F74269">
          <w:rPr>
            <w:noProof/>
            <w:webHidden/>
          </w:rPr>
        </w:r>
        <w:r w:rsidR="00F74269">
          <w:rPr>
            <w:noProof/>
            <w:webHidden/>
          </w:rPr>
          <w:fldChar w:fldCharType="separate"/>
        </w:r>
        <w:r w:rsidR="006F2AB4">
          <w:rPr>
            <w:noProof/>
            <w:webHidden/>
          </w:rPr>
          <w:t>19</w:t>
        </w:r>
        <w:r w:rsidR="00F74269">
          <w:rPr>
            <w:noProof/>
            <w:webHidden/>
          </w:rPr>
          <w:fldChar w:fldCharType="end"/>
        </w:r>
      </w:hyperlink>
    </w:p>
    <w:p w14:paraId="419112F1" w14:textId="77777777" w:rsidR="00F74269" w:rsidRDefault="0046676A">
      <w:pPr>
        <w:pStyle w:val="TOC2"/>
        <w:tabs>
          <w:tab w:val="right" w:leader="dot" w:pos="9350"/>
        </w:tabs>
        <w:rPr>
          <w:rFonts w:asciiTheme="minorHAnsi" w:eastAsiaTheme="minorEastAsia" w:hAnsiTheme="minorHAnsi" w:cstheme="minorBidi"/>
          <w:noProof/>
          <w:sz w:val="22"/>
          <w:szCs w:val="22"/>
        </w:rPr>
      </w:pPr>
      <w:hyperlink w:anchor="_Toc268092872" w:history="1">
        <w:r w:rsidR="00F74269" w:rsidRPr="00167152">
          <w:rPr>
            <w:rStyle w:val="Hyperlink"/>
            <w:noProof/>
          </w:rPr>
          <w:t>5.1 Cited literature</w:t>
        </w:r>
        <w:r w:rsidR="00F74269">
          <w:rPr>
            <w:noProof/>
            <w:webHidden/>
          </w:rPr>
          <w:tab/>
        </w:r>
        <w:r w:rsidR="00F74269">
          <w:rPr>
            <w:noProof/>
            <w:webHidden/>
          </w:rPr>
          <w:fldChar w:fldCharType="begin"/>
        </w:r>
        <w:r w:rsidR="00F74269">
          <w:rPr>
            <w:noProof/>
            <w:webHidden/>
          </w:rPr>
          <w:instrText xml:space="preserve"> PAGEREF _Toc268092872 \h </w:instrText>
        </w:r>
        <w:r w:rsidR="00F74269">
          <w:rPr>
            <w:noProof/>
            <w:webHidden/>
          </w:rPr>
        </w:r>
        <w:r w:rsidR="00F74269">
          <w:rPr>
            <w:noProof/>
            <w:webHidden/>
          </w:rPr>
          <w:fldChar w:fldCharType="separate"/>
        </w:r>
        <w:r w:rsidR="006F2AB4">
          <w:rPr>
            <w:noProof/>
            <w:webHidden/>
          </w:rPr>
          <w:t>19</w:t>
        </w:r>
        <w:r w:rsidR="00F74269">
          <w:rPr>
            <w:noProof/>
            <w:webHidden/>
          </w:rPr>
          <w:fldChar w:fldCharType="end"/>
        </w:r>
      </w:hyperlink>
    </w:p>
    <w:p w14:paraId="77C4246E" w14:textId="77777777" w:rsidR="0032148F" w:rsidRDefault="00FE320C" w:rsidP="007064B4">
      <w:pPr>
        <w:pStyle w:val="Notices"/>
        <w:pageBreakBefore w:val="0"/>
        <w:spacing w:before="480"/>
      </w:pPr>
      <w:r w:rsidRPr="00CB2F1D">
        <w:fldChar w:fldCharType="end"/>
      </w:r>
      <w:r w:rsidR="00990C8E">
        <w:t>Tables and Figures</w:t>
      </w:r>
    </w:p>
    <w:p w14:paraId="6D8C566D" w14:textId="77777777" w:rsidR="006312A2" w:rsidRDefault="0063212B">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268092584" w:history="1">
        <w:r w:rsidR="006312A2" w:rsidRPr="002C3353">
          <w:rPr>
            <w:rStyle w:val="Hyperlink"/>
            <w:noProof/>
          </w:rPr>
          <w:t>Table 1. Analysis of complex queries</w:t>
        </w:r>
        <w:r w:rsidR="006312A2">
          <w:rPr>
            <w:noProof/>
            <w:webHidden/>
          </w:rPr>
          <w:tab/>
        </w:r>
        <w:r w:rsidR="006312A2">
          <w:rPr>
            <w:noProof/>
            <w:webHidden/>
          </w:rPr>
          <w:fldChar w:fldCharType="begin"/>
        </w:r>
        <w:r w:rsidR="006312A2">
          <w:rPr>
            <w:noProof/>
            <w:webHidden/>
          </w:rPr>
          <w:instrText xml:space="preserve"> PAGEREF _Toc268092584 \h </w:instrText>
        </w:r>
        <w:r w:rsidR="006312A2">
          <w:rPr>
            <w:noProof/>
            <w:webHidden/>
          </w:rPr>
        </w:r>
        <w:r w:rsidR="006312A2">
          <w:rPr>
            <w:noProof/>
            <w:webHidden/>
          </w:rPr>
          <w:fldChar w:fldCharType="separate"/>
        </w:r>
        <w:r w:rsidR="006F2AB4">
          <w:rPr>
            <w:noProof/>
            <w:webHidden/>
          </w:rPr>
          <w:t>11</w:t>
        </w:r>
        <w:r w:rsidR="006312A2">
          <w:rPr>
            <w:noProof/>
            <w:webHidden/>
          </w:rPr>
          <w:fldChar w:fldCharType="end"/>
        </w:r>
      </w:hyperlink>
    </w:p>
    <w:p w14:paraId="05C02FB9" w14:textId="77777777" w:rsidR="0032148F" w:rsidRPr="00CB2F1D" w:rsidRDefault="0063212B">
      <w:pPr>
        <w:pStyle w:val="TextBody"/>
      </w:pPr>
      <w:r>
        <w:fldChar w:fldCharType="end"/>
      </w:r>
    </w:p>
    <w:p w14:paraId="38F37B43" w14:textId="77777777" w:rsidR="0032148F" w:rsidRPr="00CB2F1D" w:rsidRDefault="0032148F">
      <w:pPr>
        <w:pStyle w:val="TextBody"/>
        <w:sectPr w:rsidR="0032148F" w:rsidRPr="00CB2F1D" w:rsidSect="0004205C">
          <w:headerReference w:type="even" r:id="rId15"/>
          <w:headerReference w:type="default" r:id="rId16"/>
          <w:footerReference w:type="default" r:id="rId17"/>
          <w:footerReference w:type="first" r:id="rId18"/>
          <w:pgSz w:w="12240" w:h="15840" w:code="1"/>
          <w:pgMar w:top="1440" w:right="1440" w:bottom="720" w:left="1440" w:header="720" w:footer="720" w:gutter="0"/>
          <w:cols w:space="720"/>
          <w:docGrid w:linePitch="360"/>
        </w:sectPr>
      </w:pPr>
    </w:p>
    <w:p w14:paraId="6FCC95E0" w14:textId="77777777" w:rsidR="0032148F" w:rsidRPr="00CB2F1D" w:rsidRDefault="0032148F">
      <w:pPr>
        <w:pStyle w:val="Heading1"/>
      </w:pPr>
      <w:bookmarkStart w:id="0" w:name="_Ref244487330"/>
      <w:bookmarkStart w:id="1" w:name="_Toc268092849"/>
      <w:r w:rsidRPr="00CB2F1D">
        <w:lastRenderedPageBreak/>
        <w:t>Introduction</w:t>
      </w:r>
      <w:bookmarkEnd w:id="0"/>
      <w:bookmarkEnd w:id="1"/>
    </w:p>
    <w:p w14:paraId="169E98BB" w14:textId="77777777" w:rsidR="0032148F" w:rsidRDefault="0032148F" w:rsidP="007B5DC4">
      <w:r w:rsidRPr="00CB2F1D">
        <w:t>A key component of a distributed information network is a catalog system, a collection of resources that allow data and service providers to register resources, and data consumers to locate and use those r</w:t>
      </w:r>
      <w:r w:rsidRPr="00CB2F1D">
        <w:t>e</w:t>
      </w:r>
      <w:r w:rsidRPr="00CB2F1D">
        <w:t xml:space="preserve">sources. Currently, many online catalogs are web pages with collections of URLs for services, or services are discovered accidently or by word of mouth. The vision is to enable a web client (portal) to search across one or more metadata registries without having to configure the client individually for each of the registries that will be searched. Thus, metadata providers can focus on data development, without having to also develop web clients to enable search of that metadata. </w:t>
      </w:r>
    </w:p>
    <w:p w14:paraId="5D55F60E" w14:textId="77777777" w:rsidR="0078459D" w:rsidRDefault="0078459D" w:rsidP="007B5DC4">
      <w:r>
        <w:t xml:space="preserve">Production of quality metadata is time consuming, tedious, and gets little recognition, but good metadata is an important component </w:t>
      </w:r>
      <w:r w:rsidR="00802903">
        <w:t xml:space="preserve">to build a useful federated information system. Existing metadata standards are large complex information schema designed to account for any kind of resource description someone might want to create. This complexity makes them hard to use. Our goal is to define a minimum content requirement that can be described in relatively simple language with common sense explanation of what the purpose of the content is. The scoping of the requirements is based on a collection of scenarios for how the metadata is intended to be used. </w:t>
      </w:r>
    </w:p>
    <w:p w14:paraId="70EE4289" w14:textId="77777777" w:rsidR="0032148F" w:rsidRPr="00CB2F1D" w:rsidRDefault="0032148F" w:rsidP="00C10585">
      <w:pPr>
        <w:pStyle w:val="Heading2"/>
        <w:tabs>
          <w:tab w:val="clear" w:pos="720"/>
        </w:tabs>
      </w:pPr>
      <w:bookmarkStart w:id="2" w:name="_Toc244419013"/>
      <w:bookmarkStart w:id="3" w:name="_Toc268092850"/>
      <w:bookmarkEnd w:id="2"/>
      <w:r w:rsidRPr="00CB2F1D">
        <w:t>Normative References</w:t>
      </w:r>
      <w:bookmarkEnd w:id="3"/>
    </w:p>
    <w:p w14:paraId="7F7B6738" w14:textId="77777777" w:rsidR="0032148F" w:rsidRPr="00CB2F1D" w:rsidRDefault="0032148F" w:rsidP="00C10585">
      <w:r w:rsidRPr="00CB2F1D">
        <w:t xml:space="preserve">The following referenced documents are indispensable for the application of this document. For dated references, only the edition cited applies. For undated references, the latest edition of the referenced document (including any amendments) applies. </w:t>
      </w:r>
    </w:p>
    <w:p w14:paraId="3C33CD4C" w14:textId="77777777" w:rsidR="00601AEA" w:rsidRPr="00092B04" w:rsidRDefault="00601AEA" w:rsidP="00C10585">
      <w:r>
        <w:rPr>
          <w:b/>
          <w:bCs/>
        </w:rPr>
        <w:t>USGIN_ISO_Metadata_1.1.3</w:t>
      </w:r>
      <w:r>
        <w:t xml:space="preserve"> USGIN profile of ISO content models (ISO19115 and ISO19119) and e</w:t>
      </w:r>
      <w:r>
        <w:t>n</w:t>
      </w:r>
      <w:r w:rsidR="00092B04">
        <w:t xml:space="preserve">coding (ISO19139). Access at </w:t>
      </w:r>
      <w:r w:rsidR="00092B04" w:rsidRPr="00092B04">
        <w:t>http://lab.usgin.org/node/235</w:t>
      </w:r>
      <w:r w:rsidR="00092B04">
        <w:t>.</w:t>
      </w:r>
    </w:p>
    <w:p w14:paraId="2A57C37D" w14:textId="77777777" w:rsidR="0032148F" w:rsidRPr="00CB2F1D" w:rsidRDefault="0032148F" w:rsidP="00C10585">
      <w:r w:rsidRPr="00CB2F1D">
        <w:rPr>
          <w:b/>
          <w:bCs/>
        </w:rPr>
        <w:t>ISO 19115</w:t>
      </w:r>
      <w:r w:rsidRPr="00CB2F1D">
        <w:t xml:space="preserve"> designates these two normative references: </w:t>
      </w:r>
    </w:p>
    <w:p w14:paraId="03F354F3" w14:textId="77777777" w:rsidR="0032148F" w:rsidRPr="00CB2F1D" w:rsidRDefault="0032148F" w:rsidP="00C10585">
      <w:r w:rsidRPr="00CB2F1D">
        <w:t>•</w:t>
      </w:r>
      <w:r w:rsidRPr="00CB2F1D">
        <w:tab/>
        <w:t xml:space="preserve">ISO 19115:2005, </w:t>
      </w:r>
      <w:r w:rsidRPr="00CB2F1D">
        <w:rPr>
          <w:i/>
          <w:iCs/>
        </w:rPr>
        <w:t>Geographic information - Metadata</w:t>
      </w:r>
      <w:r w:rsidRPr="00CB2F1D">
        <w:t xml:space="preserve"> </w:t>
      </w:r>
    </w:p>
    <w:p w14:paraId="290EAD25" w14:textId="77777777" w:rsidR="0032148F" w:rsidRPr="00CB2F1D" w:rsidRDefault="0032148F" w:rsidP="00C10585">
      <w:r w:rsidRPr="00CB2F1D">
        <w:t>•</w:t>
      </w:r>
      <w:r w:rsidRPr="00CB2F1D">
        <w:tab/>
        <w:t xml:space="preserve">ISO 19115/Cor.1:2006, </w:t>
      </w:r>
      <w:r w:rsidRPr="00CB2F1D">
        <w:rPr>
          <w:i/>
          <w:iCs/>
        </w:rPr>
        <w:t>Geographic information – Metadata, Technical Corrigendum</w:t>
      </w:r>
      <w:r w:rsidRPr="00CB2F1D">
        <w:t xml:space="preserve"> </w:t>
      </w:r>
    </w:p>
    <w:p w14:paraId="33152721" w14:textId="77777777" w:rsidR="0032148F" w:rsidRPr="00CB2F1D" w:rsidRDefault="0032148F" w:rsidP="00C10585">
      <w:r w:rsidRPr="00CB2F1D">
        <w:rPr>
          <w:b/>
          <w:bCs/>
        </w:rPr>
        <w:t>ISO 19119</w:t>
      </w:r>
      <w:r w:rsidRPr="00CB2F1D">
        <w:t xml:space="preserve"> designates these normative references: </w:t>
      </w:r>
    </w:p>
    <w:p w14:paraId="4D8AE9CA" w14:textId="77777777" w:rsidR="0032148F" w:rsidRPr="00CB2F1D" w:rsidRDefault="0032148F" w:rsidP="00C10585">
      <w:r w:rsidRPr="00CB2F1D">
        <w:t>•</w:t>
      </w:r>
      <w:r w:rsidRPr="00CB2F1D">
        <w:tab/>
        <w:t xml:space="preserve">ISO 19119:2005, </w:t>
      </w:r>
      <w:r w:rsidRPr="00CB2F1D">
        <w:rPr>
          <w:i/>
          <w:iCs/>
        </w:rPr>
        <w:t>Geographic information - Services</w:t>
      </w:r>
      <w:r w:rsidRPr="00CB2F1D">
        <w:t xml:space="preserve"> </w:t>
      </w:r>
    </w:p>
    <w:p w14:paraId="6537CB30" w14:textId="77777777" w:rsidR="0032148F" w:rsidRPr="00CB2F1D" w:rsidRDefault="0032148F" w:rsidP="00C10585">
      <w:r w:rsidRPr="00CB2F1D">
        <w:t>•</w:t>
      </w:r>
      <w:r w:rsidRPr="00CB2F1D">
        <w:tab/>
        <w:t xml:space="preserve">ISO 19119:2005/Amd 1:2008, </w:t>
      </w:r>
      <w:r w:rsidRPr="00CB2F1D">
        <w:rPr>
          <w:i/>
          <w:iCs/>
        </w:rPr>
        <w:t>Extensions of the service metadata model ISO 19108 designates</w:t>
      </w:r>
      <w:r w:rsidRPr="00CB2F1D">
        <w:t xml:space="preserve">: </w:t>
      </w:r>
    </w:p>
    <w:p w14:paraId="287AE45A" w14:textId="77777777" w:rsidR="0032148F" w:rsidRPr="00CB2F1D" w:rsidRDefault="0032148F" w:rsidP="00C10585">
      <w:r w:rsidRPr="00CB2F1D">
        <w:t>•</w:t>
      </w:r>
      <w:r w:rsidRPr="00CB2F1D">
        <w:tab/>
        <w:t xml:space="preserve">ISO 19108:2005, </w:t>
      </w:r>
      <w:r w:rsidRPr="00CB2F1D">
        <w:rPr>
          <w:i/>
          <w:iCs/>
        </w:rPr>
        <w:t>Geographic information – Temporal Schema</w:t>
      </w:r>
      <w:r w:rsidRPr="00CB2F1D">
        <w:t xml:space="preserve"> </w:t>
      </w:r>
    </w:p>
    <w:p w14:paraId="0D972A76" w14:textId="77777777" w:rsidR="0032148F" w:rsidRPr="00CB2F1D" w:rsidRDefault="0032148F" w:rsidP="00C10585">
      <w:r w:rsidRPr="00CB2F1D">
        <w:rPr>
          <w:b/>
          <w:bCs/>
        </w:rPr>
        <w:t>ISO/TS 19139:2007</w:t>
      </w:r>
      <w:r w:rsidRPr="00CB2F1D">
        <w:t xml:space="preserve">, Geographic information - Metadata – XML Schema Implementation </w:t>
      </w:r>
    </w:p>
    <w:p w14:paraId="7B44BB91" w14:textId="77777777" w:rsidR="0032148F" w:rsidRPr="00CB2F1D" w:rsidRDefault="0032148F" w:rsidP="00C10585">
      <w:r w:rsidRPr="00CB2F1D">
        <w:rPr>
          <w:b/>
          <w:bCs/>
        </w:rPr>
        <w:t>ISO 10646-1</w:t>
      </w:r>
      <w:r w:rsidRPr="00CB2F1D">
        <w:t>, Information technology ― Universal Multiple-Octet Coded Character Set (UCS</w:t>
      </w:r>
      <w:r w:rsidR="00804BF2" w:rsidRPr="00CB2F1D">
        <w:t>) ―</w:t>
      </w:r>
      <w:r w:rsidRPr="00CB2F1D">
        <w:t xml:space="preserve"> Part 1: Architecture and Basic Multilingual Plane</w:t>
      </w:r>
    </w:p>
    <w:p w14:paraId="16DCAD8D" w14:textId="77777777" w:rsidR="0032148F" w:rsidRPr="00CB2F1D" w:rsidRDefault="0032148F" w:rsidP="00C10585">
      <w:pPr>
        <w:rPr>
          <w:rStyle w:val="Strong"/>
        </w:rPr>
      </w:pPr>
      <w:r w:rsidRPr="00CB2F1D">
        <w:rPr>
          <w:rStyle w:val="Strong"/>
        </w:rPr>
        <w:t xml:space="preserve">RFC 2119, </w:t>
      </w:r>
      <w:r w:rsidRPr="00CB2F1D">
        <w:t>Key words for use in RFCs to Indicate Requirement Levels, Network Working Group, 1997.</w:t>
      </w:r>
    </w:p>
    <w:p w14:paraId="2AFAC813" w14:textId="77777777" w:rsidR="0032148F" w:rsidRPr="00CB2F1D" w:rsidRDefault="0032148F" w:rsidP="00E31FD0">
      <w:pPr>
        <w:pStyle w:val="Heading2"/>
        <w:tabs>
          <w:tab w:val="clear" w:pos="720"/>
        </w:tabs>
        <w:rPr>
          <w:lang w:eastAsia="ja-JP"/>
        </w:rPr>
      </w:pPr>
      <w:bookmarkStart w:id="4" w:name="_Toc268092851"/>
      <w:r w:rsidRPr="00CB2F1D">
        <w:rPr>
          <w:lang w:eastAsia="ja-JP"/>
        </w:rPr>
        <w:t>Purpose</w:t>
      </w:r>
      <w:bookmarkEnd w:id="4"/>
    </w:p>
    <w:p w14:paraId="71DA502C" w14:textId="7BDACD4B" w:rsidR="0032148F" w:rsidRPr="00CB2F1D" w:rsidRDefault="00601AEA" w:rsidP="00E31FD0">
      <w:pPr>
        <w:rPr>
          <w:lang w:eastAsia="ja-JP"/>
        </w:rPr>
      </w:pPr>
      <w:r>
        <w:t>This document is intended to provide guidance on the metadata content required to meet the use r</w:t>
      </w:r>
      <w:r>
        <w:t>e</w:t>
      </w:r>
      <w:r>
        <w:t xml:space="preserve">quirements for USGIN metadata. The intention is to reduce the daunting complexity of the ISO metadata specifications to a manageable level to promote development of interoperable metadata records for a federated resource catalog system.  </w:t>
      </w:r>
    </w:p>
    <w:p w14:paraId="5F42AEEE" w14:textId="77777777" w:rsidR="0032148F" w:rsidRPr="00CB2F1D" w:rsidRDefault="0032148F" w:rsidP="00C67B11">
      <w:pPr>
        <w:pStyle w:val="Heading2"/>
        <w:tabs>
          <w:tab w:val="clear" w:pos="720"/>
        </w:tabs>
        <w:rPr>
          <w:lang w:eastAsia="ja-JP"/>
        </w:rPr>
      </w:pPr>
      <w:bookmarkStart w:id="5" w:name="_Toc268092852"/>
      <w:r w:rsidRPr="00CB2F1D">
        <w:t>Terminology</w:t>
      </w:r>
      <w:bookmarkEnd w:id="5"/>
    </w:p>
    <w:p w14:paraId="1C3DBF8C" w14:textId="77777777" w:rsidR="0032148F" w:rsidRPr="00CB2F1D" w:rsidRDefault="0032148F">
      <w:r w:rsidRPr="00CB2F1D">
        <w:t xml:space="preserve">The key words </w:t>
      </w:r>
      <w:r w:rsidR="00EE6EBE">
        <w:t>"</w:t>
      </w:r>
      <w:r w:rsidRPr="00CB2F1D">
        <w:t>MUST</w:t>
      </w:r>
      <w:r w:rsidR="00EE6EBE">
        <w:t>"</w:t>
      </w:r>
      <w:r w:rsidRPr="00CB2F1D">
        <w:t xml:space="preserve">, </w:t>
      </w:r>
      <w:r w:rsidR="00EE6EBE">
        <w:t>"</w:t>
      </w:r>
      <w:r w:rsidRPr="00CB2F1D">
        <w:t>MUST NOT</w:t>
      </w:r>
      <w:r w:rsidR="00EE6EBE">
        <w:t>"</w:t>
      </w:r>
      <w:r w:rsidRPr="00CB2F1D">
        <w:t xml:space="preserve">, </w:t>
      </w:r>
      <w:r w:rsidR="00EE6EBE">
        <w:t>"</w:t>
      </w:r>
      <w:r w:rsidRPr="00CB2F1D">
        <w:t>REQUIRED</w:t>
      </w:r>
      <w:r w:rsidR="00EE6EBE">
        <w:t>"</w:t>
      </w:r>
      <w:r w:rsidRPr="00CB2F1D">
        <w:t xml:space="preserve">, </w:t>
      </w:r>
      <w:r w:rsidR="00EE6EBE">
        <w:t>"</w:t>
      </w:r>
      <w:r w:rsidRPr="00CB2F1D">
        <w:t>SHALL</w:t>
      </w:r>
      <w:r w:rsidR="00EE6EBE">
        <w:t>"</w:t>
      </w:r>
      <w:r w:rsidRPr="00CB2F1D">
        <w:t xml:space="preserve">, </w:t>
      </w:r>
      <w:r w:rsidR="00EE6EBE">
        <w:t>"</w:t>
      </w:r>
      <w:r w:rsidRPr="00CB2F1D">
        <w:t>SHALL NOT</w:t>
      </w:r>
      <w:r w:rsidR="00EE6EBE">
        <w:t>"</w:t>
      </w:r>
      <w:r w:rsidRPr="00CB2F1D">
        <w:t xml:space="preserve">, </w:t>
      </w:r>
      <w:r w:rsidR="00EE6EBE">
        <w:t>"</w:t>
      </w:r>
      <w:r w:rsidRPr="00CB2F1D">
        <w:t>SHOULD</w:t>
      </w:r>
      <w:r w:rsidR="00EE6EBE">
        <w:t>"</w:t>
      </w:r>
      <w:r w:rsidRPr="00CB2F1D">
        <w:t xml:space="preserve">, </w:t>
      </w:r>
      <w:r w:rsidR="00EE6EBE">
        <w:t>"</w:t>
      </w:r>
      <w:r w:rsidRPr="00CB2F1D">
        <w:t>SHOULD NOT</w:t>
      </w:r>
      <w:r w:rsidR="00EE6EBE">
        <w:t>"</w:t>
      </w:r>
      <w:r w:rsidRPr="00CB2F1D">
        <w:t xml:space="preserve">, </w:t>
      </w:r>
      <w:r w:rsidR="00EE6EBE">
        <w:t>"</w:t>
      </w:r>
      <w:r w:rsidRPr="00CB2F1D">
        <w:t>RECOMMENDED</w:t>
      </w:r>
      <w:r w:rsidR="00EE6EBE">
        <w:t>"</w:t>
      </w:r>
      <w:r w:rsidRPr="00CB2F1D">
        <w:t xml:space="preserve">, </w:t>
      </w:r>
      <w:r w:rsidR="00EE6EBE">
        <w:t>"</w:t>
      </w:r>
      <w:r w:rsidRPr="00CB2F1D">
        <w:t>MAY</w:t>
      </w:r>
      <w:r w:rsidR="00EE6EBE">
        <w:t>"</w:t>
      </w:r>
      <w:r w:rsidRPr="00CB2F1D">
        <w:t xml:space="preserve">, and </w:t>
      </w:r>
      <w:r w:rsidR="00EE6EBE">
        <w:t>"</w:t>
      </w:r>
      <w:r w:rsidRPr="00CB2F1D">
        <w:t>OPTIONAL</w:t>
      </w:r>
      <w:r w:rsidR="00EE6EBE">
        <w:t>"</w:t>
      </w:r>
      <w:r w:rsidRPr="00CB2F1D">
        <w:t xml:space="preserve"> in this document are to be interpreted as described in Internet RFC 2119.</w:t>
      </w:r>
    </w:p>
    <w:p w14:paraId="07EA2498" w14:textId="77777777" w:rsidR="00EB14C1" w:rsidRPr="00CB2F1D" w:rsidDel="002B082E" w:rsidRDefault="00EB14C1" w:rsidP="008D526D"/>
    <w:p w14:paraId="3C8AA0AE" w14:textId="77777777" w:rsidR="00EB14C1" w:rsidRPr="00CB2F1D" w:rsidRDefault="00EB14C1" w:rsidP="001C0B42">
      <w:r w:rsidRPr="00CB2F1D">
        <w:rPr>
          <w:b/>
        </w:rPr>
        <w:lastRenderedPageBreak/>
        <w:t>Application profile</w:t>
      </w:r>
      <w:r w:rsidRPr="00CB2F1D">
        <w:t>: a schema that consists of data elements drawn from one or more namespaces, combined together by implementers, and optimized for a particular local application. (Rachel Heery and Manjula Patel, 2000, http://www.ariadne.ac.uk/issue25/app-profiles/)</w:t>
      </w:r>
    </w:p>
    <w:p w14:paraId="2D42F54D" w14:textId="77777777" w:rsidR="00EB14C1" w:rsidRPr="00CB2F1D" w:rsidRDefault="00EB14C1" w:rsidP="008D526D">
      <w:pPr>
        <w:rPr>
          <w:lang w:eastAsia="ja-JP"/>
        </w:rPr>
      </w:pPr>
      <w:r w:rsidRPr="00CB2F1D">
        <w:rPr>
          <w:b/>
          <w:lang w:eastAsia="ja-JP"/>
        </w:rPr>
        <w:t>Catalog application</w:t>
      </w:r>
      <w:r w:rsidRPr="00CB2F1D">
        <w:rPr>
          <w:lang w:eastAsia="ja-JP"/>
        </w:rPr>
        <w:t>: Software that implements a searchable metadata registry. The application must support the ability to register information resources, to search the registered metadata, to support the di</w:t>
      </w:r>
      <w:r w:rsidRPr="00CB2F1D">
        <w:rPr>
          <w:lang w:eastAsia="ja-JP"/>
        </w:rPr>
        <w:t>s</w:t>
      </w:r>
      <w:r w:rsidRPr="00CB2F1D">
        <w:rPr>
          <w:lang w:eastAsia="ja-JP"/>
        </w:rPr>
        <w:t xml:space="preserve">covery and binding to registered information resources within an information community. </w:t>
      </w:r>
    </w:p>
    <w:p w14:paraId="7CC94663" w14:textId="77777777" w:rsidR="00EB14C1" w:rsidRPr="00CB2F1D" w:rsidRDefault="00EB14C1" w:rsidP="008D526D">
      <w:pPr>
        <w:rPr>
          <w:lang w:eastAsia="ja-JP"/>
        </w:rPr>
      </w:pPr>
      <w:r w:rsidRPr="00CB2F1D">
        <w:rPr>
          <w:b/>
          <w:lang w:eastAsia="ja-JP"/>
        </w:rPr>
        <w:t>Codelist</w:t>
      </w:r>
      <w:r w:rsidR="00C31EC6">
        <w:rPr>
          <w:b/>
          <w:lang w:eastAsia="ja-JP"/>
        </w:rPr>
        <w:t xml:space="preserve"> (also as Code list)</w:t>
      </w:r>
      <w:r w:rsidRPr="00CB2F1D">
        <w:rPr>
          <w:lang w:eastAsia="ja-JP"/>
        </w:rPr>
        <w:t xml:space="preserve">: a controlled vocabulary that is used to populate values for an xml element. </w:t>
      </w:r>
    </w:p>
    <w:p w14:paraId="509E45BD" w14:textId="77777777" w:rsidR="00EB14C1" w:rsidRPr="00CB2F1D" w:rsidRDefault="00EB14C1" w:rsidP="008D526D">
      <w:pPr>
        <w:rPr>
          <w:lang w:eastAsia="ja-JP"/>
        </w:rPr>
      </w:pPr>
      <w:r w:rsidRPr="00CB2F1D">
        <w:rPr>
          <w:b/>
          <w:lang w:eastAsia="ja-JP"/>
        </w:rPr>
        <w:t>Data product specification</w:t>
      </w:r>
      <w:r w:rsidRPr="00CB2F1D">
        <w:rPr>
          <w:lang w:eastAsia="ja-JP"/>
        </w:rPr>
        <w:t xml:space="preserve">:  a definition of the data schema and value domains for a dataset. The data schema specifies entities (features), properties associated with each entity, the data type used to specify property values, cardinality for property values, and if applicable, other logical constraints that determine data validity. Value domains are specified for simple data types—strings or numbers, and may include controlled vocabularies for terminology required to specify some properties. </w:t>
      </w:r>
    </w:p>
    <w:p w14:paraId="62E65493" w14:textId="77777777" w:rsidR="007B6123" w:rsidRPr="00CB2F1D" w:rsidRDefault="00EB14C1" w:rsidP="007B6123">
      <w:pPr>
        <w:rPr>
          <w:lang w:eastAsia="ja-JP"/>
        </w:rPr>
      </w:pPr>
      <w:r w:rsidRPr="00CB2F1D">
        <w:rPr>
          <w:b/>
          <w:lang w:eastAsia="ja-JP"/>
        </w:rPr>
        <w:t>Dataset series</w:t>
      </w:r>
      <w:r w:rsidRPr="00CB2F1D">
        <w:rPr>
          <w:lang w:eastAsia="ja-JP"/>
        </w:rPr>
        <w:t xml:space="preserve">: </w:t>
      </w:r>
      <w:r w:rsidRPr="00CB2F1D">
        <w:rPr>
          <w:rFonts w:eastAsia="Times New Roman" w:cs="Arial"/>
          <w:szCs w:val="20"/>
        </w:rPr>
        <w:t>collection of datasets sharing the same product specification (ISO 19115). ISO 19115 does not define product specification.</w:t>
      </w:r>
      <w:r w:rsidR="007B6123" w:rsidRPr="00CB2F1D">
        <w:rPr>
          <w:rFonts w:eastAsia="Times New Roman" w:cs="Arial"/>
          <w:szCs w:val="20"/>
        </w:rPr>
        <w:t xml:space="preserve"> For the purposes of USGIN, a product specification defines a data schema, any required controlled vocabularies, and recommended practices for use of schema</w:t>
      </w:r>
      <w:r w:rsidR="00920036">
        <w:rPr>
          <w:rFonts w:eastAsia="Times New Roman" w:cs="Arial"/>
          <w:szCs w:val="20"/>
        </w:rPr>
        <w:t xml:space="preserve"> (see Data product specification)</w:t>
      </w:r>
      <w:r w:rsidR="007B6123" w:rsidRPr="00CB2F1D">
        <w:rPr>
          <w:rFonts w:eastAsia="Times New Roman" w:cs="Arial"/>
          <w:szCs w:val="20"/>
        </w:rPr>
        <w:t>.</w:t>
      </w:r>
    </w:p>
    <w:p w14:paraId="39478157" w14:textId="77777777" w:rsidR="00EB14C1" w:rsidRPr="00CB2F1D" w:rsidRDefault="00EB14C1" w:rsidP="00BD7054">
      <w:pPr>
        <w:rPr>
          <w:lang w:eastAsia="ja-JP"/>
        </w:rPr>
      </w:pPr>
      <w:r w:rsidRPr="00CB2F1D">
        <w:rPr>
          <w:b/>
          <w:lang w:eastAsia="ja-JP"/>
        </w:rPr>
        <w:t>Dataset</w:t>
      </w:r>
      <w:r w:rsidRPr="00CB2F1D">
        <w:rPr>
          <w:lang w:eastAsia="ja-JP"/>
        </w:rPr>
        <w:t>: an identifiable collection of data (ISO19115). USGIN refines this concept to represent a colle</w:t>
      </w:r>
      <w:r w:rsidRPr="00CB2F1D">
        <w:rPr>
          <w:lang w:eastAsia="ja-JP"/>
        </w:rPr>
        <w:t>c</w:t>
      </w:r>
      <w:r w:rsidRPr="00CB2F1D">
        <w:rPr>
          <w:lang w:eastAsia="ja-JP"/>
        </w:rPr>
        <w:t xml:space="preserve">tion of data items in which individual data items are identified and accessible. </w:t>
      </w:r>
      <w:r w:rsidR="00920036">
        <w:rPr>
          <w:lang w:eastAsia="ja-JP"/>
        </w:rPr>
        <w:t>USGIN extends the concept of data items to include physical artifacts like books, printed maps and diagrams, photographs, and mat</w:t>
      </w:r>
      <w:r w:rsidR="00920036">
        <w:rPr>
          <w:lang w:eastAsia="ja-JP"/>
        </w:rPr>
        <w:t>e</w:t>
      </w:r>
      <w:r w:rsidR="00920036">
        <w:rPr>
          <w:lang w:eastAsia="ja-JP"/>
        </w:rPr>
        <w:t>rial samples</w:t>
      </w:r>
      <w:r w:rsidR="006C65CD">
        <w:rPr>
          <w:lang w:eastAsia="ja-JP"/>
        </w:rPr>
        <w:t>--any identifiable resource of interest</w:t>
      </w:r>
      <w:r w:rsidR="00920036">
        <w:rPr>
          <w:lang w:eastAsia="ja-JP"/>
        </w:rPr>
        <w:t xml:space="preserve">. </w:t>
      </w:r>
      <w:r w:rsidRPr="00CB2F1D">
        <w:rPr>
          <w:lang w:eastAsia="ja-JP"/>
        </w:rPr>
        <w:t xml:space="preserve">DCMI definition is </w:t>
      </w:r>
      <w:r w:rsidR="00EE6EBE">
        <w:rPr>
          <w:lang w:eastAsia="ja-JP"/>
        </w:rPr>
        <w:t>"</w:t>
      </w:r>
      <w:r w:rsidRPr="00CB2F1D">
        <w:rPr>
          <w:lang w:eastAsia="ja-JP"/>
        </w:rPr>
        <w:t>Data encoded in a defined structure</w:t>
      </w:r>
      <w:r w:rsidR="00EE6EBE">
        <w:rPr>
          <w:lang w:eastAsia="ja-JP"/>
        </w:rPr>
        <w:t>"</w:t>
      </w:r>
      <w:r w:rsidRPr="00CB2F1D">
        <w:rPr>
          <w:lang w:eastAsia="ja-JP"/>
        </w:rPr>
        <w:t xml:space="preserve"> with additional comment </w:t>
      </w:r>
      <w:r w:rsidR="00EE6EBE">
        <w:rPr>
          <w:lang w:eastAsia="ja-JP"/>
        </w:rPr>
        <w:t>"</w:t>
      </w:r>
      <w:r w:rsidRPr="00CB2F1D">
        <w:rPr>
          <w:lang w:eastAsia="ja-JP"/>
        </w:rPr>
        <w:t>Examples include lists, tables, and databases. A dataset may be useful for d</w:t>
      </w:r>
      <w:r w:rsidRPr="00CB2F1D">
        <w:rPr>
          <w:lang w:eastAsia="ja-JP"/>
        </w:rPr>
        <w:t>i</w:t>
      </w:r>
      <w:r w:rsidRPr="00CB2F1D">
        <w:rPr>
          <w:lang w:eastAsia="ja-JP"/>
        </w:rPr>
        <w:t>rect machine processing.</w:t>
      </w:r>
      <w:r w:rsidR="00EE6EBE">
        <w:rPr>
          <w:lang w:eastAsia="ja-JP"/>
        </w:rPr>
        <w:t>"</w:t>
      </w:r>
      <w:r w:rsidRPr="00CB2F1D">
        <w:rPr>
          <w:lang w:eastAsia="ja-JP"/>
        </w:rPr>
        <w:t xml:space="preserve">  Metadata for the collection is a different type than metadata for individual items in the collection (dataset vs. features). Criteria for what unifies the collection are variable (topic, a</w:t>
      </w:r>
      <w:r w:rsidRPr="00CB2F1D">
        <w:rPr>
          <w:lang w:eastAsia="ja-JP"/>
        </w:rPr>
        <w:t>r</w:t>
      </w:r>
      <w:r w:rsidRPr="00CB2F1D">
        <w:rPr>
          <w:lang w:eastAsia="ja-JP"/>
        </w:rPr>
        <w:t xml:space="preserve">ea, author...). </w:t>
      </w:r>
      <w:r w:rsidR="006C65CD">
        <w:rPr>
          <w:lang w:eastAsia="ja-JP"/>
        </w:rPr>
        <w:t>Data items may represent intellectual content</w:t>
      </w:r>
      <w:r w:rsidR="001A1846">
        <w:rPr>
          <w:lang w:eastAsia="ja-JP"/>
        </w:rPr>
        <w:t xml:space="preserve"> </w:t>
      </w:r>
      <w:r w:rsidR="006C65CD">
        <w:rPr>
          <w:lang w:eastAsia="ja-JP"/>
        </w:rPr>
        <w:t>--</w:t>
      </w:r>
      <w:r w:rsidR="006C65CD" w:rsidRPr="00CB2F1D">
        <w:rPr>
          <w:lang w:eastAsia="ja-JP"/>
        </w:rPr>
        <w:t xml:space="preserve"> </w:t>
      </w:r>
      <w:r w:rsidRPr="00CB2F1D">
        <w:rPr>
          <w:lang w:eastAsia="ja-JP"/>
        </w:rPr>
        <w:t>information content and organization (data schema)</w:t>
      </w:r>
      <w:r w:rsidR="001A1846">
        <w:rPr>
          <w:lang w:eastAsia="ja-JP"/>
        </w:rPr>
        <w:t xml:space="preserve"> </w:t>
      </w:r>
      <w:r w:rsidR="006C65CD">
        <w:rPr>
          <w:lang w:eastAsia="ja-JP"/>
        </w:rPr>
        <w:t>-- or may represent particular</w:t>
      </w:r>
      <w:r w:rsidRPr="00CB2F1D">
        <w:rPr>
          <w:lang w:eastAsia="ja-JP"/>
        </w:rPr>
        <w:t xml:space="preserve"> manifestation</w:t>
      </w:r>
      <w:r w:rsidR="006C65CD">
        <w:rPr>
          <w:lang w:eastAsia="ja-JP"/>
        </w:rPr>
        <w:t>s</w:t>
      </w:r>
      <w:r w:rsidRPr="00CB2F1D">
        <w:rPr>
          <w:lang w:eastAsia="ja-JP"/>
        </w:rPr>
        <w:t xml:space="preserve"> (format</w:t>
      </w:r>
      <w:r w:rsidR="006C65CD">
        <w:rPr>
          <w:lang w:eastAsia="ja-JP"/>
        </w:rPr>
        <w:t>s</w:t>
      </w:r>
      <w:r w:rsidRPr="00CB2F1D">
        <w:rPr>
          <w:lang w:eastAsia="ja-JP"/>
        </w:rPr>
        <w:t>)</w:t>
      </w:r>
      <w:r w:rsidR="006C65CD">
        <w:rPr>
          <w:lang w:eastAsia="ja-JP"/>
        </w:rPr>
        <w:t xml:space="preserve"> of an intellectual artifact</w:t>
      </w:r>
      <w:r w:rsidRPr="00CB2F1D">
        <w:rPr>
          <w:lang w:eastAsia="ja-JP"/>
        </w:rPr>
        <w:t>.</w:t>
      </w:r>
    </w:p>
    <w:p w14:paraId="0739BCB4" w14:textId="77777777" w:rsidR="00EB14C1" w:rsidRPr="00CB2F1D" w:rsidRDefault="00EB14C1" w:rsidP="002B082E">
      <w:r w:rsidRPr="00CB2F1D">
        <w:rPr>
          <w:b/>
        </w:rPr>
        <w:t>Interoperability</w:t>
      </w:r>
      <w:r w:rsidRPr="00CB2F1D">
        <w:t xml:space="preserve">: </w:t>
      </w:r>
      <w:r w:rsidR="00EE6EBE">
        <w:t>"</w:t>
      </w:r>
      <w:r w:rsidRPr="00CB2F1D">
        <w:t>The capability to communicate, execute programs, or transfer data among various functional units in a manner that requires the user to have little or no knowledge of the unique characteri</w:t>
      </w:r>
      <w:r w:rsidRPr="00CB2F1D">
        <w:t>s</w:t>
      </w:r>
      <w:r w:rsidRPr="00CB2F1D">
        <w:t>tics of those units.</w:t>
      </w:r>
      <w:r w:rsidR="00EE6EBE">
        <w:t>"</w:t>
      </w:r>
      <w:r w:rsidRPr="00CB2F1D">
        <w:t xml:space="preserve"> ISO/IEC 2382-01 (SC36 Secretariat, 2003)</w:t>
      </w:r>
    </w:p>
    <w:p w14:paraId="4D08ED8D" w14:textId="77777777" w:rsidR="00EB14C1" w:rsidRPr="00CB2F1D" w:rsidRDefault="00EB14C1" w:rsidP="008D526D">
      <w:pPr>
        <w:rPr>
          <w:lang w:eastAsia="ja-JP"/>
        </w:rPr>
      </w:pPr>
      <w:r w:rsidRPr="00CB2F1D">
        <w:rPr>
          <w:b/>
          <w:lang w:eastAsia="ja-JP"/>
        </w:rPr>
        <w:t>Metadata element</w:t>
      </w:r>
      <w:r w:rsidRPr="00CB2F1D">
        <w:rPr>
          <w:lang w:eastAsia="ja-JP"/>
        </w:rPr>
        <w:t>: a discrete unit of metadata (ISO 19115), an attribute of a metadata entity. A metadata element contains some content specifying the value of the element; this content may be simple—a nu</w:t>
      </w:r>
      <w:r w:rsidRPr="00CB2F1D">
        <w:rPr>
          <w:lang w:eastAsia="ja-JP"/>
        </w:rPr>
        <w:t>m</w:t>
      </w:r>
      <w:r w:rsidRPr="00CB2F1D">
        <w:rPr>
          <w:lang w:eastAsia="ja-JP"/>
        </w:rPr>
        <w:t>ber or string, or may be another metadata entity.</w:t>
      </w:r>
    </w:p>
    <w:p w14:paraId="6A8E21D9" w14:textId="77777777" w:rsidR="00EB14C1" w:rsidRPr="00CB2F1D" w:rsidRDefault="00EB14C1" w:rsidP="008D526D">
      <w:pPr>
        <w:rPr>
          <w:lang w:eastAsia="ja-JP"/>
        </w:rPr>
      </w:pPr>
      <w:r w:rsidRPr="00CB2F1D">
        <w:rPr>
          <w:b/>
          <w:lang w:eastAsia="ja-JP"/>
        </w:rPr>
        <w:t>Metadata entity</w:t>
      </w:r>
      <w:r w:rsidRPr="00CB2F1D">
        <w:rPr>
          <w:lang w:eastAsia="ja-JP"/>
        </w:rPr>
        <w:t xml:space="preserve">: a named set of metadata elements describing some aspect of a resource. </w:t>
      </w:r>
    </w:p>
    <w:p w14:paraId="69B563B0" w14:textId="77777777" w:rsidR="00EB14C1" w:rsidRPr="00CB2F1D" w:rsidRDefault="00EB14C1" w:rsidP="008D526D">
      <w:pPr>
        <w:rPr>
          <w:lang w:eastAsia="ja-JP"/>
        </w:rPr>
      </w:pPr>
      <w:r w:rsidRPr="00CB2F1D">
        <w:rPr>
          <w:b/>
          <w:lang w:eastAsia="ja-JP"/>
        </w:rPr>
        <w:t>Metadata register</w:t>
      </w:r>
      <w:r w:rsidRPr="00CB2F1D">
        <w:rPr>
          <w:lang w:eastAsia="ja-JP"/>
        </w:rPr>
        <w:t>: an information store that contains a collection of registered metadata records, mai</w:t>
      </w:r>
      <w:r w:rsidRPr="00CB2F1D">
        <w:rPr>
          <w:lang w:eastAsia="ja-JP"/>
        </w:rPr>
        <w:t>n</w:t>
      </w:r>
      <w:r w:rsidRPr="00CB2F1D">
        <w:rPr>
          <w:lang w:eastAsia="ja-JP"/>
        </w:rPr>
        <w:t>tained by a metadata registry. (ISO 11179)</w:t>
      </w:r>
    </w:p>
    <w:p w14:paraId="6EBE3951" w14:textId="77777777" w:rsidR="00EB14C1" w:rsidRPr="00CB2F1D" w:rsidRDefault="00EB14C1" w:rsidP="008D526D">
      <w:pPr>
        <w:rPr>
          <w:lang w:eastAsia="ja-JP"/>
        </w:rPr>
      </w:pPr>
      <w:r w:rsidRPr="00CB2F1D">
        <w:rPr>
          <w:b/>
          <w:lang w:eastAsia="ja-JP"/>
        </w:rPr>
        <w:t>Metadata registry</w:t>
      </w:r>
      <w:r w:rsidRPr="00CB2F1D">
        <w:rPr>
          <w:lang w:eastAsia="ja-JP"/>
        </w:rPr>
        <w:t xml:space="preserve">: an information system for assignment of unambiguous identifiers to administered metadata records. (ISO 11179) </w:t>
      </w:r>
    </w:p>
    <w:p w14:paraId="12A9C53A" w14:textId="77777777" w:rsidR="00EB14C1" w:rsidRPr="00CB2F1D" w:rsidRDefault="00EB14C1" w:rsidP="008D526D">
      <w:pPr>
        <w:rPr>
          <w:lang w:eastAsia="ja-JP"/>
        </w:rPr>
      </w:pPr>
      <w:r w:rsidRPr="00CB2F1D">
        <w:rPr>
          <w:b/>
          <w:lang w:eastAsia="ja-JP"/>
        </w:rPr>
        <w:t>Metadata section</w:t>
      </w:r>
      <w:r w:rsidRPr="00CB2F1D">
        <w:rPr>
          <w:lang w:eastAsia="ja-JP"/>
        </w:rPr>
        <w:t>: Part of a metadata document consisting of a collection of related metadata entities and metadata elements (ISO 191115).</w:t>
      </w:r>
    </w:p>
    <w:p w14:paraId="15FFEBA9" w14:textId="77777777" w:rsidR="00EB14C1" w:rsidRPr="00CB2F1D" w:rsidRDefault="00EB14C1" w:rsidP="008D526D">
      <w:pPr>
        <w:rPr>
          <w:lang w:eastAsia="ja-JP"/>
        </w:rPr>
      </w:pPr>
      <w:r w:rsidRPr="00CB2F1D">
        <w:rPr>
          <w:b/>
          <w:lang w:eastAsia="ja-JP"/>
        </w:rPr>
        <w:t>Metadata</w:t>
      </w:r>
      <w:r w:rsidRPr="00CB2F1D">
        <w:rPr>
          <w:lang w:eastAsia="ja-JP"/>
        </w:rPr>
        <w:t>: data about a resource in some context. Generalize from ISO 11179 definition of metadata, which constrains the scope to data about data. For USGIN purposes, metadata may describe any r</w:t>
      </w:r>
      <w:r w:rsidRPr="00CB2F1D">
        <w:rPr>
          <w:lang w:eastAsia="ja-JP"/>
        </w:rPr>
        <w:t>e</w:t>
      </w:r>
      <w:r w:rsidRPr="00CB2F1D">
        <w:rPr>
          <w:lang w:eastAsia="ja-JP"/>
        </w:rPr>
        <w:t>source—including electronic, intellectual, and physical artifacts. Metadata represent resource characteri</w:t>
      </w:r>
      <w:r w:rsidRPr="00CB2F1D">
        <w:rPr>
          <w:lang w:eastAsia="ja-JP"/>
        </w:rPr>
        <w:t>s</w:t>
      </w:r>
      <w:r w:rsidRPr="00CB2F1D">
        <w:rPr>
          <w:lang w:eastAsia="ja-JP"/>
        </w:rPr>
        <w:t>tics that can be queried and presented for evaluation and further processing by both humans and sof</w:t>
      </w:r>
      <w:r w:rsidRPr="00CB2F1D">
        <w:rPr>
          <w:lang w:eastAsia="ja-JP"/>
        </w:rPr>
        <w:t>t</w:t>
      </w:r>
      <w:r w:rsidRPr="00CB2F1D">
        <w:rPr>
          <w:lang w:eastAsia="ja-JP"/>
        </w:rPr>
        <w:t>ware.</w:t>
      </w:r>
    </w:p>
    <w:p w14:paraId="16005E9B" w14:textId="77777777" w:rsidR="00EB14C1" w:rsidRPr="00CB2F1D" w:rsidRDefault="00EB14C1" w:rsidP="008D526D">
      <w:pPr>
        <w:rPr>
          <w:lang w:eastAsia="ja-JP"/>
        </w:rPr>
      </w:pPr>
      <w:r w:rsidRPr="00CB2F1D">
        <w:rPr>
          <w:b/>
          <w:lang w:eastAsia="ja-JP"/>
        </w:rPr>
        <w:t>Profile</w:t>
      </w:r>
      <w:r w:rsidRPr="00CB2F1D">
        <w:rPr>
          <w:lang w:eastAsia="ja-JP"/>
        </w:rPr>
        <w:t>: set of one or more base standards and - where applicable - the identification of chosen clauses, classes, subsets, options and parameters of those base standards that are necessary for accomplishing a particular function [ISO 19101, ISO 19106]</w:t>
      </w:r>
    </w:p>
    <w:p w14:paraId="273A1A3B" w14:textId="64E17616" w:rsidR="00EB14C1" w:rsidRPr="00CB2F1D" w:rsidRDefault="00EB14C1" w:rsidP="008D526D">
      <w:pPr>
        <w:rPr>
          <w:lang w:eastAsia="ja-JP"/>
        </w:rPr>
      </w:pPr>
      <w:r w:rsidRPr="00CB2F1D">
        <w:rPr>
          <w:b/>
          <w:lang w:eastAsia="ja-JP"/>
        </w:rPr>
        <w:t>Resource</w:t>
      </w:r>
      <w:r w:rsidRPr="00CB2F1D">
        <w:rPr>
          <w:lang w:eastAsia="ja-JP"/>
        </w:rPr>
        <w:t>: An identifiable thing that fulfills a requirement. Usage here is closer to definition used in RDF (</w:t>
      </w:r>
      <w:hyperlink r:id="rId19" w:history="1">
        <w:r w:rsidRPr="00CB2F1D">
          <w:rPr>
            <w:rStyle w:val="Hyperlink"/>
          </w:rPr>
          <w:t>www.w3.org/TR/REC-rdf-syntax</w:t>
        </w:r>
      </w:hyperlink>
      <w:r w:rsidRPr="00CB2F1D">
        <w:rPr>
          <w:rStyle w:val="HTMLCite"/>
        </w:rPr>
        <w:t xml:space="preserve">), </w:t>
      </w:r>
      <w:r w:rsidRPr="00CB2F1D">
        <w:t>generalized from ISO19115, which defines resource as an ‘asset or means</w:t>
      </w:r>
      <w:r w:rsidRPr="00CB2F1D">
        <w:rPr>
          <w:lang w:eastAsia="ja-JP"/>
        </w:rPr>
        <w:t xml:space="preserve"> that fulfills a requirement’.</w:t>
      </w:r>
      <w:r w:rsidR="00011EEE">
        <w:rPr>
          <w:lang w:eastAsia="ja-JP"/>
        </w:rPr>
        <w:t xml:space="preserve"> Another definition is</w:t>
      </w:r>
      <w:r w:rsidRPr="00CB2F1D">
        <w:rPr>
          <w:lang w:eastAsia="ja-JP"/>
        </w:rPr>
        <w:t xml:space="preserve"> </w:t>
      </w:r>
      <w:r w:rsidR="00EE6EBE">
        <w:rPr>
          <w:lang w:eastAsia="ja-JP"/>
        </w:rPr>
        <w:t>"</w:t>
      </w:r>
      <w:r w:rsidRPr="00CB2F1D">
        <w:rPr>
          <w:lang w:eastAsia="ja-JP"/>
        </w:rPr>
        <w:t>An object or artifact that is described by a record in the information model of a catalogue</w:t>
      </w:r>
      <w:r w:rsidR="00EE6EBE">
        <w:rPr>
          <w:lang w:eastAsia="ja-JP"/>
        </w:rPr>
        <w:t>"</w:t>
      </w:r>
      <w:r w:rsidRPr="00CB2F1D">
        <w:rPr>
          <w:lang w:eastAsia="ja-JP"/>
        </w:rPr>
        <w:t xml:space="preserve"> (OGC 07-006r1)</w:t>
      </w:r>
      <w:r w:rsidR="00011EEE">
        <w:rPr>
          <w:lang w:eastAsia="ja-JP"/>
        </w:rPr>
        <w:t>, but we broaden the intention to include any o</w:t>
      </w:r>
      <w:r w:rsidR="00011EEE">
        <w:rPr>
          <w:lang w:eastAsia="ja-JP"/>
        </w:rPr>
        <w:t>b</w:t>
      </w:r>
      <w:r w:rsidR="00011EEE">
        <w:rPr>
          <w:lang w:eastAsia="ja-JP"/>
        </w:rPr>
        <w:t xml:space="preserve">ject or artifact that </w:t>
      </w:r>
      <w:r w:rsidR="00011EEE" w:rsidRPr="006634C3">
        <w:rPr>
          <w:i/>
          <w:lang w:eastAsia="ja-JP"/>
        </w:rPr>
        <w:t>can be</w:t>
      </w:r>
      <w:r w:rsidR="00011EEE">
        <w:rPr>
          <w:lang w:eastAsia="ja-JP"/>
        </w:rPr>
        <w:t xml:space="preserve"> described by a record…</w:t>
      </w:r>
    </w:p>
    <w:p w14:paraId="7B0D0C91" w14:textId="77777777" w:rsidR="00EB14C1" w:rsidRPr="00CB2F1D" w:rsidRDefault="00EB14C1" w:rsidP="008D526D">
      <w:pPr>
        <w:rPr>
          <w:lang w:eastAsia="ja-JP"/>
        </w:rPr>
      </w:pPr>
      <w:r w:rsidRPr="00CB2F1D">
        <w:rPr>
          <w:b/>
          <w:lang w:eastAsia="ja-JP"/>
        </w:rPr>
        <w:t>Service metadata</w:t>
      </w:r>
      <w:r w:rsidRPr="00CB2F1D">
        <w:rPr>
          <w:lang w:eastAsia="ja-JP"/>
        </w:rPr>
        <w:t>: metadata describing the operations and information available from a server.</w:t>
      </w:r>
    </w:p>
    <w:p w14:paraId="3EA80D4A" w14:textId="77777777" w:rsidR="00EB14C1" w:rsidRPr="00CB2F1D" w:rsidRDefault="00EB14C1">
      <w:r w:rsidRPr="00CB2F1D">
        <w:rPr>
          <w:b/>
        </w:rPr>
        <w:lastRenderedPageBreak/>
        <w:t>Source Specification</w:t>
      </w:r>
      <w:r w:rsidRPr="00CB2F1D">
        <w:t>: The specification or standard that is being profiled.</w:t>
      </w:r>
    </w:p>
    <w:p w14:paraId="5012980A" w14:textId="77777777" w:rsidR="00EB14C1" w:rsidRPr="00CB2F1D" w:rsidRDefault="00EB14C1">
      <w:r w:rsidRPr="00CB2F1D">
        <w:rPr>
          <w:b/>
        </w:rPr>
        <w:t>User Community</w:t>
      </w:r>
      <w:r w:rsidRPr="00CB2F1D">
        <w:t>: A group of users, e.g. within a supply-chain industry, the members of which decide to make a similar usage of the source specification in order to be able to interoperate.</w:t>
      </w:r>
    </w:p>
    <w:p w14:paraId="745F8E66" w14:textId="77777777" w:rsidR="0032148F" w:rsidRDefault="0032148F">
      <w:pPr>
        <w:rPr>
          <w:lang w:eastAsia="ja-JP"/>
        </w:rPr>
      </w:pPr>
    </w:p>
    <w:p w14:paraId="10E6C5EF" w14:textId="77777777" w:rsidR="000A18AD" w:rsidRPr="000A18AD" w:rsidRDefault="000A18AD">
      <w:r>
        <w:rPr>
          <w:lang w:eastAsia="ja-JP"/>
        </w:rPr>
        <w:t xml:space="preserve">Note that throughout this document, the names of xml elements are shown in </w:t>
      </w:r>
      <w:r w:rsidRPr="000A18AD">
        <w:rPr>
          <w:rStyle w:val="ElementxPath"/>
        </w:rPr>
        <w:t>this typecase</w:t>
      </w:r>
      <w:r>
        <w:t xml:space="preserve">. Long X-paths have been broken with non-breaking hyphen characters. Note that hyphens are not used in any xml attribute or element name, so if they appear in the text, they are strictly for better text wrapping. In Xpath expressions </w:t>
      </w:r>
      <w:r w:rsidRPr="000A18AD">
        <w:rPr>
          <w:rStyle w:val="ElementxPath"/>
        </w:rPr>
        <w:t>/../</w:t>
      </w:r>
      <w:r>
        <w:t xml:space="preserve"> indicates that some elements have been omitted from the path.</w:t>
      </w:r>
    </w:p>
    <w:p w14:paraId="01AD8546" w14:textId="14FDCF20" w:rsidR="0032148F" w:rsidRPr="00CB2F1D" w:rsidRDefault="0032148F" w:rsidP="00F33A33">
      <w:pPr>
        <w:pStyle w:val="Heading1"/>
      </w:pPr>
      <w:bookmarkStart w:id="6" w:name="_Toc252891536"/>
      <w:bookmarkStart w:id="7" w:name="_Toc247465904"/>
      <w:bookmarkStart w:id="8" w:name="_Toc247465905"/>
      <w:bookmarkStart w:id="9" w:name="_Toc247465907"/>
      <w:bookmarkStart w:id="10" w:name="_Toc268092853"/>
      <w:bookmarkStart w:id="11" w:name="_Toc161664991"/>
      <w:bookmarkEnd w:id="6"/>
      <w:bookmarkEnd w:id="7"/>
      <w:bookmarkEnd w:id="8"/>
      <w:bookmarkEnd w:id="9"/>
      <w:r w:rsidRPr="00CB2F1D">
        <w:lastRenderedPageBreak/>
        <w:t>Abbreviations</w:t>
      </w:r>
      <w:bookmarkEnd w:id="10"/>
    </w:p>
    <w:tbl>
      <w:tblPr>
        <w:tblW w:w="0" w:type="auto"/>
        <w:tblLook w:val="00A0" w:firstRow="1" w:lastRow="0" w:firstColumn="1" w:lastColumn="0" w:noHBand="0" w:noVBand="0"/>
      </w:tblPr>
      <w:tblGrid>
        <w:gridCol w:w="1261"/>
        <w:gridCol w:w="7128"/>
      </w:tblGrid>
      <w:tr w:rsidR="0032148F" w:rsidRPr="00CB2F1D" w14:paraId="1098C00B" w14:textId="77777777" w:rsidTr="00D165BC">
        <w:tc>
          <w:tcPr>
            <w:tcW w:w="1261" w:type="dxa"/>
          </w:tcPr>
          <w:p w14:paraId="78DE6F65" w14:textId="77777777" w:rsidR="0032148F" w:rsidRPr="00CB2F1D" w:rsidRDefault="0032148F" w:rsidP="00471BF3">
            <w:r w:rsidRPr="00CB2F1D">
              <w:t>CSW</w:t>
            </w:r>
          </w:p>
        </w:tc>
        <w:tc>
          <w:tcPr>
            <w:tcW w:w="7128" w:type="dxa"/>
          </w:tcPr>
          <w:p w14:paraId="086472E7" w14:textId="77777777" w:rsidR="0032148F" w:rsidRPr="00CB2F1D" w:rsidRDefault="0032148F" w:rsidP="00471BF3">
            <w:r w:rsidRPr="00CB2F1D">
              <w:t>Metadata Catalog for the Web. Also abbreviated as CS-W and CS/W</w:t>
            </w:r>
          </w:p>
        </w:tc>
      </w:tr>
      <w:tr w:rsidR="0032148F" w:rsidRPr="00CB2F1D" w14:paraId="784A3924" w14:textId="77777777" w:rsidTr="00D165BC">
        <w:tc>
          <w:tcPr>
            <w:tcW w:w="1261" w:type="dxa"/>
          </w:tcPr>
          <w:p w14:paraId="4F0C1B58" w14:textId="77777777" w:rsidR="0032148F" w:rsidRPr="00CB2F1D" w:rsidRDefault="0032148F" w:rsidP="00471BF3">
            <w:r w:rsidRPr="00CB2F1D">
              <w:t>GeoSciML</w:t>
            </w:r>
          </w:p>
        </w:tc>
        <w:tc>
          <w:tcPr>
            <w:tcW w:w="7128" w:type="dxa"/>
          </w:tcPr>
          <w:p w14:paraId="1E81E566" w14:textId="77777777" w:rsidR="0032148F" w:rsidRPr="00CB2F1D" w:rsidRDefault="0053159E" w:rsidP="00471BF3">
            <w:r w:rsidRPr="0053159E">
              <w:t>Geoscience Markup Language</w:t>
            </w:r>
          </w:p>
        </w:tc>
      </w:tr>
      <w:tr w:rsidR="0032148F" w:rsidRPr="00CB2F1D" w14:paraId="0981CE8F" w14:textId="77777777" w:rsidTr="00D165BC">
        <w:tc>
          <w:tcPr>
            <w:tcW w:w="1261" w:type="dxa"/>
          </w:tcPr>
          <w:p w14:paraId="527F1808" w14:textId="77777777" w:rsidR="0032148F" w:rsidRPr="00CB2F1D" w:rsidRDefault="0032148F" w:rsidP="00471BF3">
            <w:r w:rsidRPr="00CB2F1D">
              <w:t>GML</w:t>
            </w:r>
          </w:p>
        </w:tc>
        <w:tc>
          <w:tcPr>
            <w:tcW w:w="7128" w:type="dxa"/>
          </w:tcPr>
          <w:p w14:paraId="70C9D1C8" w14:textId="77777777" w:rsidR="0032148F" w:rsidRPr="00CB2F1D" w:rsidRDefault="0032148F" w:rsidP="00471BF3">
            <w:r w:rsidRPr="00CB2F1D">
              <w:t>Geographic Markup Language</w:t>
            </w:r>
          </w:p>
        </w:tc>
      </w:tr>
      <w:tr w:rsidR="0032148F" w:rsidRPr="00CB2F1D" w14:paraId="43E929D6" w14:textId="77777777" w:rsidTr="00D165BC">
        <w:tc>
          <w:tcPr>
            <w:tcW w:w="1261" w:type="dxa"/>
          </w:tcPr>
          <w:p w14:paraId="53DE02D0" w14:textId="77777777" w:rsidR="0032148F" w:rsidRPr="00CB2F1D" w:rsidRDefault="0032148F" w:rsidP="00471BF3">
            <w:r w:rsidRPr="00CB2F1D">
              <w:t>GUID</w:t>
            </w:r>
          </w:p>
        </w:tc>
        <w:tc>
          <w:tcPr>
            <w:tcW w:w="7128" w:type="dxa"/>
          </w:tcPr>
          <w:p w14:paraId="071ECE9E" w14:textId="77777777" w:rsidR="0032148F" w:rsidRPr="00CB2F1D" w:rsidRDefault="0032148F" w:rsidP="00471BF3">
            <w:r w:rsidRPr="00CB2F1D">
              <w:t>Global Unique Identifier</w:t>
            </w:r>
          </w:p>
        </w:tc>
      </w:tr>
      <w:tr w:rsidR="0032148F" w:rsidRPr="00CB2F1D" w14:paraId="595BCAB1" w14:textId="77777777" w:rsidTr="00D165BC">
        <w:tc>
          <w:tcPr>
            <w:tcW w:w="1261" w:type="dxa"/>
          </w:tcPr>
          <w:p w14:paraId="62F6D78C" w14:textId="77777777" w:rsidR="0032148F" w:rsidRPr="00CB2F1D" w:rsidRDefault="0032148F" w:rsidP="00471BF3">
            <w:r w:rsidRPr="00CB2F1D">
              <w:t>IEC</w:t>
            </w:r>
          </w:p>
        </w:tc>
        <w:tc>
          <w:tcPr>
            <w:tcW w:w="7128" w:type="dxa"/>
          </w:tcPr>
          <w:p w14:paraId="32B809C6" w14:textId="77777777" w:rsidR="0032148F" w:rsidRPr="00CB2F1D" w:rsidRDefault="0032148F" w:rsidP="00471BF3">
            <w:r w:rsidRPr="00CB2F1D">
              <w:t>International Electrotechnical Commission</w:t>
            </w:r>
          </w:p>
        </w:tc>
      </w:tr>
      <w:tr w:rsidR="0032148F" w:rsidRPr="00CB2F1D" w14:paraId="2474C93F" w14:textId="77777777" w:rsidTr="00D165BC">
        <w:tc>
          <w:tcPr>
            <w:tcW w:w="1261" w:type="dxa"/>
          </w:tcPr>
          <w:p w14:paraId="317BD95E" w14:textId="77777777" w:rsidR="0032148F" w:rsidRPr="00CB2F1D" w:rsidRDefault="0032148F" w:rsidP="00471BF3">
            <w:r w:rsidRPr="00CB2F1D">
              <w:t>ISO</w:t>
            </w:r>
          </w:p>
        </w:tc>
        <w:tc>
          <w:tcPr>
            <w:tcW w:w="7128" w:type="dxa"/>
          </w:tcPr>
          <w:p w14:paraId="774EC8A8" w14:textId="77777777" w:rsidR="0032148F" w:rsidRPr="00CB2F1D" w:rsidRDefault="0032148F" w:rsidP="00471BF3">
            <w:r w:rsidRPr="00CB2F1D">
              <w:t>International Organization for Standardization</w:t>
            </w:r>
          </w:p>
        </w:tc>
      </w:tr>
      <w:tr w:rsidR="0032148F" w:rsidRPr="00CB2F1D" w14:paraId="42148F38" w14:textId="77777777" w:rsidTr="00D165BC">
        <w:tc>
          <w:tcPr>
            <w:tcW w:w="1261" w:type="dxa"/>
          </w:tcPr>
          <w:p w14:paraId="2F59453D" w14:textId="77777777" w:rsidR="0032148F" w:rsidRPr="00CB2F1D" w:rsidRDefault="0032148F" w:rsidP="00471BF3">
            <w:r w:rsidRPr="00CB2F1D">
              <w:t>UML</w:t>
            </w:r>
          </w:p>
        </w:tc>
        <w:tc>
          <w:tcPr>
            <w:tcW w:w="7128" w:type="dxa"/>
          </w:tcPr>
          <w:p w14:paraId="0EC1F65A" w14:textId="77777777" w:rsidR="0032148F" w:rsidRPr="00CB2F1D" w:rsidRDefault="0032148F" w:rsidP="00471BF3">
            <w:r w:rsidRPr="00CB2F1D">
              <w:t xml:space="preserve">Unified </w:t>
            </w:r>
            <w:r w:rsidR="007615CB" w:rsidRPr="00CB2F1D">
              <w:t>Modeling</w:t>
            </w:r>
            <w:r w:rsidRPr="00CB2F1D">
              <w:t xml:space="preserve"> Language</w:t>
            </w:r>
          </w:p>
        </w:tc>
      </w:tr>
      <w:tr w:rsidR="00755CF7" w:rsidRPr="00CB2F1D" w14:paraId="1C16C54D" w14:textId="77777777" w:rsidTr="00D165BC">
        <w:tc>
          <w:tcPr>
            <w:tcW w:w="1261" w:type="dxa"/>
          </w:tcPr>
          <w:p w14:paraId="29C73DD9" w14:textId="77777777" w:rsidR="00755CF7" w:rsidRPr="00CB2F1D" w:rsidRDefault="00755CF7" w:rsidP="00471BF3">
            <w:r>
              <w:t>URI</w:t>
            </w:r>
          </w:p>
        </w:tc>
        <w:tc>
          <w:tcPr>
            <w:tcW w:w="7128" w:type="dxa"/>
          </w:tcPr>
          <w:p w14:paraId="5B9C73E3" w14:textId="77777777" w:rsidR="00755CF7" w:rsidRPr="00CB2F1D" w:rsidRDefault="00755CF7" w:rsidP="00471BF3">
            <w:r>
              <w:t>Universal Resource Identifier</w:t>
            </w:r>
          </w:p>
        </w:tc>
      </w:tr>
      <w:tr w:rsidR="0032148F" w:rsidRPr="00CB2F1D" w14:paraId="7B572CB4" w14:textId="77777777" w:rsidTr="00D165BC">
        <w:tc>
          <w:tcPr>
            <w:tcW w:w="1261" w:type="dxa"/>
          </w:tcPr>
          <w:p w14:paraId="309BDBC9" w14:textId="77777777" w:rsidR="0032148F" w:rsidRPr="00CB2F1D" w:rsidRDefault="0032148F" w:rsidP="00471BF3">
            <w:r w:rsidRPr="00CB2F1D">
              <w:t>USGIN</w:t>
            </w:r>
          </w:p>
        </w:tc>
        <w:tc>
          <w:tcPr>
            <w:tcW w:w="7128" w:type="dxa"/>
          </w:tcPr>
          <w:p w14:paraId="664B8C6D" w14:textId="77777777" w:rsidR="0032148F" w:rsidRPr="00CB2F1D" w:rsidRDefault="0032148F" w:rsidP="00471BF3">
            <w:r w:rsidRPr="00CB2F1D">
              <w:t>U.S. Geoscience Information Network</w:t>
            </w:r>
          </w:p>
        </w:tc>
      </w:tr>
      <w:tr w:rsidR="0032148F" w:rsidRPr="00CB2F1D" w14:paraId="257B0ED1" w14:textId="77777777" w:rsidTr="00D165BC">
        <w:tc>
          <w:tcPr>
            <w:tcW w:w="1261" w:type="dxa"/>
          </w:tcPr>
          <w:p w14:paraId="5A5ADFF0" w14:textId="77777777" w:rsidR="0032148F" w:rsidRPr="00CB2F1D" w:rsidRDefault="0032148F" w:rsidP="00471BF3">
            <w:r w:rsidRPr="00CB2F1D">
              <w:t>WCS</w:t>
            </w:r>
          </w:p>
        </w:tc>
        <w:tc>
          <w:tcPr>
            <w:tcW w:w="7128" w:type="dxa"/>
          </w:tcPr>
          <w:p w14:paraId="6B4DDF43" w14:textId="77777777" w:rsidR="0032148F" w:rsidRPr="00CB2F1D" w:rsidRDefault="0032148F" w:rsidP="00471BF3">
            <w:r w:rsidRPr="00CB2F1D">
              <w:t>Web coverage Service</w:t>
            </w:r>
          </w:p>
        </w:tc>
      </w:tr>
      <w:tr w:rsidR="0032148F" w:rsidRPr="00CB2F1D" w14:paraId="19CB6AC4" w14:textId="77777777" w:rsidTr="00D165BC">
        <w:tc>
          <w:tcPr>
            <w:tcW w:w="1261" w:type="dxa"/>
          </w:tcPr>
          <w:p w14:paraId="7CF43CF7" w14:textId="77777777" w:rsidR="0032148F" w:rsidRPr="00CB2F1D" w:rsidRDefault="0032148F" w:rsidP="00471BF3">
            <w:r w:rsidRPr="00CB2F1D">
              <w:t>WFS</w:t>
            </w:r>
          </w:p>
        </w:tc>
        <w:tc>
          <w:tcPr>
            <w:tcW w:w="7128" w:type="dxa"/>
          </w:tcPr>
          <w:p w14:paraId="40D3D627" w14:textId="77777777" w:rsidR="0032148F" w:rsidRPr="00CB2F1D" w:rsidRDefault="0032148F" w:rsidP="00471BF3">
            <w:r w:rsidRPr="00CB2F1D">
              <w:t>Web Feature Service</w:t>
            </w:r>
          </w:p>
        </w:tc>
      </w:tr>
      <w:tr w:rsidR="00AB179C" w:rsidRPr="00CB2F1D" w14:paraId="3E70CCCF" w14:textId="77777777" w:rsidTr="00D165BC">
        <w:tc>
          <w:tcPr>
            <w:tcW w:w="1261" w:type="dxa"/>
          </w:tcPr>
          <w:p w14:paraId="7482717D" w14:textId="7C13F985" w:rsidR="00AB179C" w:rsidRPr="00CB2F1D" w:rsidRDefault="00AB179C" w:rsidP="00471BF3">
            <w:r>
              <w:t>WSDL</w:t>
            </w:r>
          </w:p>
        </w:tc>
        <w:tc>
          <w:tcPr>
            <w:tcW w:w="7128" w:type="dxa"/>
          </w:tcPr>
          <w:p w14:paraId="4B48AF10" w14:textId="78A97394" w:rsidR="00AB179C" w:rsidRPr="00CB2F1D" w:rsidRDefault="00AB179C" w:rsidP="00471BF3">
            <w:r>
              <w:t>Web Service</w:t>
            </w:r>
            <w:r w:rsidR="007C74BC">
              <w:t>s</w:t>
            </w:r>
            <w:r>
              <w:t xml:space="preserve"> Description Language</w:t>
            </w:r>
          </w:p>
        </w:tc>
      </w:tr>
      <w:tr w:rsidR="0032148F" w:rsidRPr="00CB2F1D" w14:paraId="49700D72" w14:textId="77777777" w:rsidTr="00D165BC">
        <w:tc>
          <w:tcPr>
            <w:tcW w:w="1261" w:type="dxa"/>
          </w:tcPr>
          <w:p w14:paraId="2BCB9774" w14:textId="77777777" w:rsidR="0032148F" w:rsidRPr="00CB2F1D" w:rsidRDefault="0032148F" w:rsidP="00471BF3">
            <w:r w:rsidRPr="00CB2F1D">
              <w:t>XML</w:t>
            </w:r>
          </w:p>
        </w:tc>
        <w:tc>
          <w:tcPr>
            <w:tcW w:w="7128" w:type="dxa"/>
          </w:tcPr>
          <w:p w14:paraId="3C7E0419" w14:textId="77777777" w:rsidR="0032148F" w:rsidRPr="00CB2F1D" w:rsidRDefault="0032148F" w:rsidP="00471BF3">
            <w:r w:rsidRPr="00CB2F1D">
              <w:t>eXtensible Markup Language</w:t>
            </w:r>
          </w:p>
        </w:tc>
      </w:tr>
    </w:tbl>
    <w:p w14:paraId="6AC0AA80" w14:textId="77777777" w:rsidR="0032148F" w:rsidRPr="00CB2F1D" w:rsidRDefault="0032148F" w:rsidP="00471BF3"/>
    <w:p w14:paraId="7C59D367" w14:textId="77777777" w:rsidR="001F1E52" w:rsidRDefault="001F1E52">
      <w:pPr>
        <w:pStyle w:val="Heading1"/>
        <w:rPr>
          <w:lang w:eastAsia="ja-JP"/>
        </w:rPr>
      </w:pPr>
      <w:bookmarkStart w:id="12" w:name="_Toc268092854"/>
      <w:bookmarkEnd w:id="11"/>
      <w:r>
        <w:rPr>
          <w:lang w:eastAsia="ja-JP"/>
        </w:rPr>
        <w:lastRenderedPageBreak/>
        <w:t>Use cases, scenarios, requirements</w:t>
      </w:r>
      <w:bookmarkEnd w:id="12"/>
    </w:p>
    <w:p w14:paraId="1D100DA2" w14:textId="280EA6F9" w:rsidR="001F1E52" w:rsidRPr="00CB2F1D" w:rsidRDefault="001F1E52" w:rsidP="001F1E52">
      <w:r w:rsidRPr="00CB2F1D">
        <w:t xml:space="preserve">This section includes a number of user scenarios </w:t>
      </w:r>
      <w:r>
        <w:t>for how we intend USGIN metadata to be used</w:t>
      </w:r>
      <w:r w:rsidR="00FE27F2">
        <w:t xml:space="preserve">, and discussion of several basic approach requirements that guide </w:t>
      </w:r>
      <w:r w:rsidR="00146B9D">
        <w:t>metadata content recommendations</w:t>
      </w:r>
      <w:r w:rsidRPr="00CB2F1D">
        <w:t xml:space="preserve">. At its heart, the problem is to find resources of interest via the internet, based on criteria of topic, place, or time, </w:t>
      </w:r>
      <w:r>
        <w:t xml:space="preserve">evaluate resources for an intended purpose, </w:t>
      </w:r>
      <w:r w:rsidRPr="00CB2F1D">
        <w:t xml:space="preserve">and learn how to access those resources. </w:t>
      </w:r>
      <w:r>
        <w:t>Detailed metadata describing a resource data schema, describing service or application operation, or providing detailed d</w:t>
      </w:r>
      <w:r>
        <w:t>e</w:t>
      </w:r>
      <w:r>
        <w:t xml:space="preserve">scriptions of </w:t>
      </w:r>
      <w:r w:rsidR="007A5EBD">
        <w:t>analytical</w:t>
      </w:r>
      <w:r>
        <w:t xml:space="preserve"> techniques and parameter are outside the scope intended for USGIN metadata. Our contention is that this more domain/resource specific type information is better accounted for with linked documents utilizing schema appropriate to those specific resource. Some examples include OGC getCapabilities, WSDL, and ISO</w:t>
      </w:r>
      <w:r w:rsidR="007C74BC">
        <w:t xml:space="preserve"> </w:t>
      </w:r>
      <w:r>
        <w:t xml:space="preserve">19110 feature catalogs. </w:t>
      </w:r>
    </w:p>
    <w:p w14:paraId="0BE7B308" w14:textId="666FDD70" w:rsidR="001F1E52" w:rsidRPr="00CB2F1D" w:rsidRDefault="001F1E52" w:rsidP="001972A0">
      <w:pPr>
        <w:numPr>
          <w:ilvl w:val="0"/>
          <w:numId w:val="8"/>
        </w:numPr>
      </w:pPr>
      <w:r w:rsidRPr="00CB2F1D">
        <w:t xml:space="preserve">A user specifies a geographic bounding box </w:t>
      </w:r>
      <w:r w:rsidR="00262A73">
        <w:t>or</w:t>
      </w:r>
      <w:r w:rsidRPr="00CB2F1D">
        <w:t xml:space="preserve"> one or more text keywords to constrain the resources of interest, and searches a metadata catalog using these criteria. The user is presented with a web page containing a list of resources that meet the criteria, with links for each resource that provide a</w:t>
      </w:r>
      <w:r w:rsidRPr="00CB2F1D">
        <w:t>d</w:t>
      </w:r>
      <w:r w:rsidRPr="00CB2F1D">
        <w:t>ditional detailed metadata, and direct access to the resource if an online version is accessible, e.g. as a web page, Adobe Acrobat document, or online application</w:t>
      </w:r>
      <w:r w:rsidR="00FE27F2">
        <w:t xml:space="preserve"> (see</w:t>
      </w:r>
      <w:r w:rsidR="009C439E">
        <w:t xml:space="preserve"> Accessing Resources, below</w:t>
      </w:r>
      <w:r w:rsidR="00FE27F2">
        <w:t>)</w:t>
      </w:r>
      <w:r w:rsidRPr="00CB2F1D">
        <w:t>.</w:t>
      </w:r>
    </w:p>
    <w:p w14:paraId="52CBEFB4" w14:textId="77777777" w:rsidR="001F1E52" w:rsidRPr="00CB2F1D" w:rsidRDefault="001F1E52" w:rsidP="001972A0">
      <w:pPr>
        <w:numPr>
          <w:ilvl w:val="0"/>
          <w:numId w:val="8"/>
        </w:numPr>
      </w:pPr>
      <w:r w:rsidRPr="00CB2F1D">
        <w:t xml:space="preserve">A </w:t>
      </w:r>
      <w:r w:rsidR="003C466D">
        <w:t>client</w:t>
      </w:r>
      <w:r w:rsidRPr="00CB2F1D">
        <w:t xml:space="preserve"> application provides user with a map window that contains some simple base map info</w:t>
      </w:r>
      <w:r w:rsidRPr="00CB2F1D">
        <w:t>r</w:t>
      </w:r>
      <w:r w:rsidRPr="00CB2F1D">
        <w:t xml:space="preserve">mation (political boundaries, major roads and rivers). User wishes to assemble a variety of other data layers for a particular area </w:t>
      </w:r>
      <w:r w:rsidR="003C466D">
        <w:t>for some analysis or data exploration</w:t>
      </w:r>
      <w:r w:rsidRPr="00CB2F1D">
        <w:t xml:space="preserve">, e.g. slope steepness, geologic units, bedding orientation, and vegetation type for a hazard assessment. User centers map view on area of interest, then using an ‘add data’ tab, accesses a catalog application that allows them to search for web services that </w:t>
      </w:r>
      <w:r w:rsidR="003C466D">
        <w:t>provide</w:t>
      </w:r>
      <w:r w:rsidRPr="00CB2F1D">
        <w:t xml:space="preserve"> the desired datasets. After obtaining the results and reviewing the metad</w:t>
      </w:r>
      <w:r w:rsidRPr="00CB2F1D">
        <w:t>a</w:t>
      </w:r>
      <w:r w:rsidRPr="00CB2F1D">
        <w:t xml:space="preserve">ta for the located services, user selects one or more to add to the table of contents for the </w:t>
      </w:r>
      <w:r w:rsidR="003C466D">
        <w:t>client a</w:t>
      </w:r>
      <w:r w:rsidR="003C466D">
        <w:t>p</w:t>
      </w:r>
      <w:r w:rsidR="003C466D">
        <w:t>plication</w:t>
      </w:r>
      <w:r w:rsidRPr="00CB2F1D">
        <w:t xml:space="preserve">. Response from catalog has sufficient information to enable the </w:t>
      </w:r>
      <w:r w:rsidR="003C466D">
        <w:t>client</w:t>
      </w:r>
      <w:r w:rsidRPr="00CB2F1D">
        <w:t xml:space="preserve"> application to load and </w:t>
      </w:r>
      <w:r w:rsidR="001B4A6A">
        <w:t>use</w:t>
      </w:r>
      <w:r w:rsidRPr="00CB2F1D">
        <w:t xml:space="preserve"> the resource (e.g. serviceType, OnlineResourceLinkage). </w:t>
      </w:r>
      <w:r w:rsidR="003C466D">
        <w:t xml:space="preserve">More concrete instances of this case would be finding Web Map services to add </w:t>
      </w:r>
      <w:r w:rsidR="001B4A6A">
        <w:t>as layers in</w:t>
      </w:r>
      <w:r w:rsidR="003C466D">
        <w:t xml:space="preserve"> an </w:t>
      </w:r>
      <w:r w:rsidR="001B4A6A">
        <w:t xml:space="preserve">ESRI </w:t>
      </w:r>
      <w:r w:rsidR="003C466D">
        <w:t>ArcMap project, borehole Web Fe</w:t>
      </w:r>
      <w:r w:rsidR="003C466D">
        <w:t>a</w:t>
      </w:r>
      <w:r w:rsidR="003C466D">
        <w:t xml:space="preserve">ture Services to post borehole logs in a 3-D mapping </w:t>
      </w:r>
      <w:r w:rsidR="001B4A6A">
        <w:t>application, or water chemistry data Web Fe</w:t>
      </w:r>
      <w:r w:rsidR="001B4A6A">
        <w:t>a</w:t>
      </w:r>
      <w:r w:rsidR="001B4A6A">
        <w:t>ture Service to bring data into a spreadsheet or database.</w:t>
      </w:r>
    </w:p>
    <w:p w14:paraId="74B7B643" w14:textId="77777777" w:rsidR="001F1E52" w:rsidRPr="00CB2F1D" w:rsidRDefault="001F1E52" w:rsidP="001972A0">
      <w:pPr>
        <w:numPr>
          <w:ilvl w:val="0"/>
          <w:numId w:val="8"/>
        </w:numPr>
      </w:pPr>
      <w:r w:rsidRPr="00CB2F1D">
        <w:t>User searches for boreholes in an area. Returned metadata records have links to metadata for rela</w:t>
      </w:r>
      <w:r w:rsidRPr="00CB2F1D">
        <w:t>t</w:t>
      </w:r>
      <w:r w:rsidRPr="00CB2F1D">
        <w:t xml:space="preserve">ed </w:t>
      </w:r>
      <w:r w:rsidR="001B4A6A">
        <w:t>resources</w:t>
      </w:r>
      <w:r w:rsidRPr="00CB2F1D">
        <w:t xml:space="preserve">, like logs of different types, core, water quality data, etc. that the user can follow to browse </w:t>
      </w:r>
      <w:r w:rsidR="001B4A6A">
        <w:t>metadata for these</w:t>
      </w:r>
      <w:r w:rsidRPr="00CB2F1D">
        <w:t xml:space="preserve"> resources.</w:t>
      </w:r>
    </w:p>
    <w:p w14:paraId="46D81B6E" w14:textId="77777777" w:rsidR="001F1E52" w:rsidRDefault="001F1E52" w:rsidP="001972A0">
      <w:pPr>
        <w:numPr>
          <w:ilvl w:val="0"/>
          <w:numId w:val="8"/>
        </w:numPr>
      </w:pPr>
      <w:r w:rsidRPr="00CB2F1D">
        <w:t>A catalog operator wishes to import and cache catalog records from a collaborating catalog that have been inserted or updated during the last month (harvest).</w:t>
      </w:r>
      <w:r w:rsidR="00E570DC">
        <w:t xml:space="preserve"> This operation requires knowledge of the metadata standard and version used for the returned records.</w:t>
      </w:r>
    </w:p>
    <w:p w14:paraId="6BA124CC" w14:textId="77777777" w:rsidR="00FE27F2" w:rsidRDefault="00FE27F2" w:rsidP="001972A0">
      <w:pPr>
        <w:numPr>
          <w:ilvl w:val="0"/>
          <w:numId w:val="8"/>
        </w:numPr>
      </w:pPr>
      <w:r>
        <w:t>A user discovers an error in a metadata record for a resource that they have authored, and wishes to contact the metadata producer to request correction</w:t>
      </w:r>
      <w:r w:rsidR="001972A0">
        <w:t>.</w:t>
      </w:r>
    </w:p>
    <w:p w14:paraId="200D9E26" w14:textId="77777777" w:rsidR="001972A0" w:rsidRDefault="00440428" w:rsidP="001972A0">
      <w:pPr>
        <w:numPr>
          <w:ilvl w:val="0"/>
          <w:numId w:val="8"/>
        </w:numPr>
      </w:pPr>
      <w:r>
        <w:t>A search returns several results that appear to contain the desired content, and user must select the most likely to meet their needs. Metadata should provide sufficient information to guide this decision.</w:t>
      </w:r>
    </w:p>
    <w:p w14:paraId="4578CAD5" w14:textId="77777777" w:rsidR="001972A0" w:rsidRDefault="001972A0" w:rsidP="001972A0">
      <w:pPr>
        <w:numPr>
          <w:ilvl w:val="0"/>
          <w:numId w:val="8"/>
        </w:numPr>
      </w:pPr>
      <w:r>
        <w:t xml:space="preserve">A project geologist at Company X is searching for data relevant to a new exploration target, and wishes to restrict the search to resources that are publicly available. </w:t>
      </w:r>
    </w:p>
    <w:p w14:paraId="460A1B9B" w14:textId="77777777" w:rsidR="001972A0" w:rsidRPr="00CB2F1D" w:rsidRDefault="001972A0" w:rsidP="001972A0">
      <w:pPr>
        <w:numPr>
          <w:ilvl w:val="0"/>
          <w:numId w:val="8"/>
        </w:numPr>
      </w:pPr>
      <w:r w:rsidRPr="00CB2F1D">
        <w:t>Complex search examples</w:t>
      </w:r>
      <w:r>
        <w:t xml:space="preserve"> (see further discussion in the </w:t>
      </w:r>
      <w:r>
        <w:fldChar w:fldCharType="begin"/>
      </w:r>
      <w:r>
        <w:instrText xml:space="preserve"> REF _Ref256067297 \h </w:instrText>
      </w:r>
      <w:r>
        <w:fldChar w:fldCharType="separate"/>
      </w:r>
      <w:r w:rsidR="006F2AB4">
        <w:rPr>
          <w:lang w:eastAsia="ja-JP"/>
        </w:rPr>
        <w:t>Query complexity</w:t>
      </w:r>
      <w:r>
        <w:fldChar w:fldCharType="end"/>
      </w:r>
      <w:r>
        <w:t xml:space="preserve"> section, below)</w:t>
      </w:r>
      <w:r w:rsidRPr="00CB2F1D">
        <w:t>:</w:t>
      </w:r>
    </w:p>
    <w:p w14:paraId="0CD1D511" w14:textId="77777777" w:rsidR="001972A0" w:rsidRPr="00CB2F1D" w:rsidRDefault="001972A0" w:rsidP="001972A0">
      <w:pPr>
        <w:numPr>
          <w:ilvl w:val="1"/>
          <w:numId w:val="8"/>
        </w:numPr>
        <w:spacing w:before="0" w:after="60"/>
      </w:pPr>
      <w:r w:rsidRPr="00CB2F1D">
        <w:t xml:space="preserve">Search based on related resources, for example a search for boreholes that have core. </w:t>
      </w:r>
    </w:p>
    <w:p w14:paraId="68E792CA" w14:textId="77777777" w:rsidR="001972A0" w:rsidRPr="00CB2F1D" w:rsidRDefault="001972A0" w:rsidP="001972A0">
      <w:pPr>
        <w:numPr>
          <w:ilvl w:val="1"/>
          <w:numId w:val="8"/>
        </w:numPr>
        <w:spacing w:before="0" w:after="60"/>
      </w:pPr>
      <w:r w:rsidRPr="00CB2F1D">
        <w:t>Boreholes that penetrate the Escabrosa formation.</w:t>
      </w:r>
    </w:p>
    <w:p w14:paraId="16F73045" w14:textId="77777777" w:rsidR="001972A0" w:rsidRPr="00CB2F1D" w:rsidRDefault="001972A0" w:rsidP="001972A0">
      <w:pPr>
        <w:numPr>
          <w:ilvl w:val="1"/>
          <w:numId w:val="8"/>
        </w:numPr>
        <w:spacing w:before="0" w:after="60"/>
      </w:pPr>
      <w:r w:rsidRPr="00CB2F1D">
        <w:t>Sample locations for samples with uranium-lead geochronologic data.</w:t>
      </w:r>
    </w:p>
    <w:p w14:paraId="24037539" w14:textId="77777777" w:rsidR="001972A0" w:rsidRPr="00CB2F1D" w:rsidRDefault="001972A0" w:rsidP="001972A0">
      <w:pPr>
        <w:numPr>
          <w:ilvl w:val="1"/>
          <w:numId w:val="8"/>
        </w:numPr>
        <w:spacing w:before="0" w:after="60"/>
      </w:pPr>
      <w:r w:rsidRPr="00CB2F1D">
        <w:t>Find links to pdfs of publications by Harold Drewes</w:t>
      </w:r>
      <w:r>
        <w:t xml:space="preserve"> on southeast Arizona</w:t>
      </w:r>
      <w:r w:rsidRPr="00CB2F1D">
        <w:t>.</w:t>
      </w:r>
    </w:p>
    <w:p w14:paraId="33B4E15A" w14:textId="77777777" w:rsidR="001972A0" w:rsidRPr="00CB2F1D" w:rsidRDefault="001972A0" w:rsidP="001972A0">
      <w:pPr>
        <w:numPr>
          <w:ilvl w:val="1"/>
          <w:numId w:val="8"/>
        </w:numPr>
        <w:spacing w:before="0" w:after="60"/>
      </w:pPr>
      <w:r w:rsidRPr="00CB2F1D">
        <w:t xml:space="preserve">Find geologic maps at scale &lt; 100,000 in the Iron Mountains. </w:t>
      </w:r>
    </w:p>
    <w:p w14:paraId="3D3604C6" w14:textId="77777777" w:rsidR="001972A0" w:rsidRPr="00CB2F1D" w:rsidRDefault="001972A0" w:rsidP="001972A0">
      <w:pPr>
        <w:numPr>
          <w:ilvl w:val="1"/>
          <w:numId w:val="8"/>
        </w:numPr>
        <w:spacing w:before="0" w:after="240"/>
      </w:pPr>
      <w:r w:rsidRPr="00CB2F1D">
        <w:t>Who has a physical copy of USGS I-427?</w:t>
      </w:r>
    </w:p>
    <w:p w14:paraId="5C61F9EB" w14:textId="77777777" w:rsidR="001972A0" w:rsidRDefault="001972A0" w:rsidP="001F1E52"/>
    <w:p w14:paraId="35BD8BFB" w14:textId="77777777" w:rsidR="001F1E52" w:rsidRDefault="00F0289F" w:rsidP="00F0289F">
      <w:pPr>
        <w:pStyle w:val="Heading2"/>
        <w:rPr>
          <w:lang w:eastAsia="ja-JP"/>
        </w:rPr>
      </w:pPr>
      <w:bookmarkStart w:id="13" w:name="_Toc268092855"/>
      <w:r>
        <w:rPr>
          <w:lang w:eastAsia="ja-JP"/>
        </w:rPr>
        <w:lastRenderedPageBreak/>
        <w:t>Efficient searching</w:t>
      </w:r>
      <w:bookmarkEnd w:id="13"/>
    </w:p>
    <w:p w14:paraId="43AFED55" w14:textId="79395659" w:rsidR="00F0289F" w:rsidRPr="00F0289F" w:rsidRDefault="00F0289F" w:rsidP="00F0289F">
      <w:pPr>
        <w:rPr>
          <w:lang w:eastAsia="ja-JP"/>
        </w:rPr>
      </w:pPr>
      <w:r>
        <w:rPr>
          <w:lang w:eastAsia="ja-JP"/>
        </w:rPr>
        <w:t xml:space="preserve">A search should return results that are actually relevant. </w:t>
      </w:r>
      <w:r w:rsidR="001B4A6A">
        <w:rPr>
          <w:lang w:eastAsia="ja-JP"/>
        </w:rPr>
        <w:t>Existing web search tools are very good at i</w:t>
      </w:r>
      <w:r w:rsidR="001B4A6A">
        <w:rPr>
          <w:lang w:eastAsia="ja-JP"/>
        </w:rPr>
        <w:t>n</w:t>
      </w:r>
      <w:r w:rsidR="001B4A6A">
        <w:rPr>
          <w:lang w:eastAsia="ja-JP"/>
        </w:rPr>
        <w:t>dexing relevance based on association of words in text, and using links and user navigation history for those links. This kind of indexing does not work for datasets, in which the information may be encoded in binary format, and proximity of strings may be a function of the data serialization algorithm, not the s</w:t>
      </w:r>
      <w:r w:rsidR="001B4A6A">
        <w:rPr>
          <w:lang w:eastAsia="ja-JP"/>
        </w:rPr>
        <w:t>e</w:t>
      </w:r>
      <w:r w:rsidR="001B4A6A">
        <w:rPr>
          <w:lang w:eastAsia="ja-JP"/>
        </w:rPr>
        <w:t xml:space="preserve">mantics. Semantic technology is advancing rapidly, and there is significant effort devoted to increasing search </w:t>
      </w:r>
      <w:r w:rsidR="00276811">
        <w:rPr>
          <w:lang w:eastAsia="ja-JP"/>
        </w:rPr>
        <w:t>efficiency</w:t>
      </w:r>
      <w:r w:rsidR="001B4A6A">
        <w:rPr>
          <w:lang w:eastAsia="ja-JP"/>
        </w:rPr>
        <w:t xml:space="preserve"> using background information (common sense) encoded in ontologies. To index stru</w:t>
      </w:r>
      <w:r w:rsidR="001B4A6A">
        <w:rPr>
          <w:lang w:eastAsia="ja-JP"/>
        </w:rPr>
        <w:t>c</w:t>
      </w:r>
      <w:r w:rsidR="001B4A6A">
        <w:rPr>
          <w:lang w:eastAsia="ja-JP"/>
        </w:rPr>
        <w:t>ture</w:t>
      </w:r>
      <w:r w:rsidR="001972A0">
        <w:rPr>
          <w:lang w:eastAsia="ja-JP"/>
        </w:rPr>
        <w:t>d</w:t>
      </w:r>
      <w:r w:rsidR="001B4A6A">
        <w:rPr>
          <w:lang w:eastAsia="ja-JP"/>
        </w:rPr>
        <w:t xml:space="preserve"> data more effectively and take advantage of semantic technology, users must describe resources using controlled vocabularies (ideally linked to an ontology) in a formal </w:t>
      </w:r>
      <w:r>
        <w:rPr>
          <w:lang w:eastAsia="ja-JP"/>
        </w:rPr>
        <w:t>metadata</w:t>
      </w:r>
      <w:r w:rsidR="001B4A6A">
        <w:rPr>
          <w:lang w:eastAsia="ja-JP"/>
        </w:rPr>
        <w:t xml:space="preserve"> schema. Practically speaking, semantic technology is still in its infancy (maybe early childhood?)</w:t>
      </w:r>
      <w:r w:rsidR="006825E5">
        <w:rPr>
          <w:lang w:eastAsia="ja-JP"/>
        </w:rPr>
        <w:t>, but the issue is important for discovery of structure data. Thus, use of controlled vocabularies for metadata content that is meant to enable search for particular resource characteristics is a requirement. Determining the elements requiring such vocabularies must be based on specific use cases.</w:t>
      </w:r>
      <w:r w:rsidR="001B4A6A">
        <w:rPr>
          <w:lang w:eastAsia="ja-JP"/>
        </w:rPr>
        <w:t xml:space="preserve"> </w:t>
      </w:r>
    </w:p>
    <w:p w14:paraId="4F30A4DA" w14:textId="77777777" w:rsidR="00F0289F" w:rsidRDefault="00F0289F" w:rsidP="00F0289F">
      <w:pPr>
        <w:pStyle w:val="Heading2"/>
        <w:rPr>
          <w:lang w:eastAsia="ja-JP"/>
        </w:rPr>
      </w:pPr>
      <w:bookmarkStart w:id="14" w:name="_Toc268092856"/>
      <w:r>
        <w:rPr>
          <w:lang w:eastAsia="ja-JP"/>
        </w:rPr>
        <w:t>Identifiers</w:t>
      </w:r>
      <w:bookmarkEnd w:id="14"/>
    </w:p>
    <w:p w14:paraId="18312A45" w14:textId="77777777" w:rsidR="008A43C3" w:rsidRDefault="00F0289F" w:rsidP="00F0289F">
      <w:pPr>
        <w:rPr>
          <w:lang w:eastAsia="ja-JP"/>
        </w:rPr>
      </w:pPr>
      <w:r>
        <w:rPr>
          <w:lang w:eastAsia="ja-JP"/>
        </w:rPr>
        <w:t>A widely used identifier scheme is important to reduce duplication, and determine associations between resources.</w:t>
      </w:r>
      <w:r w:rsidR="008A43C3">
        <w:rPr>
          <w:lang w:eastAsia="ja-JP"/>
        </w:rPr>
        <w:t xml:space="preserve"> Globally unique identifiers are essential for the described resource, and for the metadata re</w:t>
      </w:r>
      <w:r w:rsidR="008A43C3">
        <w:rPr>
          <w:lang w:eastAsia="ja-JP"/>
        </w:rPr>
        <w:t>c</w:t>
      </w:r>
      <w:r w:rsidR="008A43C3">
        <w:rPr>
          <w:lang w:eastAsia="ja-JP"/>
        </w:rPr>
        <w:t>ord.</w:t>
      </w:r>
    </w:p>
    <w:p w14:paraId="312F6233" w14:textId="77777777" w:rsidR="003C466D" w:rsidRPr="00F0289F" w:rsidRDefault="003C466D" w:rsidP="00F0289F">
      <w:pPr>
        <w:rPr>
          <w:lang w:eastAsia="ja-JP"/>
        </w:rPr>
      </w:pPr>
      <w:r>
        <w:rPr>
          <w:lang w:eastAsia="ja-JP"/>
        </w:rPr>
        <w:t>The current thinking in the WWW community appears to be converging on a consensus to use HTTP URIs that are expected to dereference to some useful resource representation. A widely used and unde</w:t>
      </w:r>
      <w:r>
        <w:rPr>
          <w:lang w:eastAsia="ja-JP"/>
        </w:rPr>
        <w:t>r</w:t>
      </w:r>
      <w:r>
        <w:rPr>
          <w:lang w:eastAsia="ja-JP"/>
        </w:rPr>
        <w:t>stood identifier scheme also enables semantic web functionality; “anyone can say anything about an</w:t>
      </w:r>
      <w:r>
        <w:rPr>
          <w:lang w:eastAsia="ja-JP"/>
        </w:rPr>
        <w:t>y</w:t>
      </w:r>
      <w:r>
        <w:rPr>
          <w:lang w:eastAsia="ja-JP"/>
        </w:rPr>
        <w:t>thing” requires being able to identify the things. Of primary interest here are crowd</w:t>
      </w:r>
      <w:r w:rsidR="001972A0">
        <w:rPr>
          <w:lang w:eastAsia="ja-JP"/>
        </w:rPr>
        <w:t>-</w:t>
      </w:r>
      <w:r>
        <w:rPr>
          <w:lang w:eastAsia="ja-JP"/>
        </w:rPr>
        <w:t>sourced tagging of r</w:t>
      </w:r>
      <w:r>
        <w:rPr>
          <w:lang w:eastAsia="ja-JP"/>
        </w:rPr>
        <w:t>e</w:t>
      </w:r>
      <w:r>
        <w:rPr>
          <w:lang w:eastAsia="ja-JP"/>
        </w:rPr>
        <w:t xml:space="preserve">sources and </w:t>
      </w:r>
      <w:proofErr w:type="spellStart"/>
      <w:r>
        <w:rPr>
          <w:lang w:eastAsia="ja-JP"/>
        </w:rPr>
        <w:t>feed back</w:t>
      </w:r>
      <w:proofErr w:type="spellEnd"/>
      <w:r>
        <w:rPr>
          <w:lang w:eastAsia="ja-JP"/>
        </w:rPr>
        <w:t xml:space="preserve"> on utility, and related resources.</w:t>
      </w:r>
    </w:p>
    <w:p w14:paraId="01D6FCCC" w14:textId="77777777" w:rsidR="006825E5" w:rsidRDefault="006825E5" w:rsidP="00F0289F">
      <w:pPr>
        <w:pStyle w:val="Heading2"/>
        <w:rPr>
          <w:lang w:eastAsia="ja-JP"/>
        </w:rPr>
      </w:pPr>
      <w:bookmarkStart w:id="15" w:name="_Ref256067297"/>
      <w:bookmarkStart w:id="16" w:name="_Toc268092857"/>
      <w:bookmarkStart w:id="17" w:name="_Ref256056668"/>
      <w:r>
        <w:rPr>
          <w:lang w:eastAsia="ja-JP"/>
        </w:rPr>
        <w:t>Query complexity</w:t>
      </w:r>
      <w:bookmarkEnd w:id="15"/>
      <w:bookmarkEnd w:id="16"/>
      <w:r>
        <w:rPr>
          <w:lang w:eastAsia="ja-JP"/>
        </w:rPr>
        <w:t xml:space="preserve"> </w:t>
      </w:r>
    </w:p>
    <w:p w14:paraId="2FACCF6A" w14:textId="77777777" w:rsidR="006825E5" w:rsidRDefault="006825E5" w:rsidP="006825E5">
      <w:r>
        <w:rPr>
          <w:lang w:eastAsia="ja-JP"/>
        </w:rPr>
        <w:t xml:space="preserve">The complex search examples in the use cases section </w:t>
      </w:r>
      <w:r>
        <w:t>involve associations between resources, or r</w:t>
      </w:r>
      <w:r>
        <w:t>e</w:t>
      </w:r>
      <w:r>
        <w:t>source-specific properties. The following table is a decomposition of some complex query examples</w:t>
      </w:r>
    </w:p>
    <w:p w14:paraId="139DDCEB" w14:textId="77777777" w:rsidR="0063212B" w:rsidRDefault="0063212B">
      <w:bookmarkStart w:id="18" w:name="_Toc268092584"/>
      <w:r>
        <w:t xml:space="preserve">Table </w:t>
      </w:r>
      <w:fldSimple w:instr=" SEQ Table \* ARABIC ">
        <w:r w:rsidR="001F2CCA">
          <w:rPr>
            <w:noProof/>
          </w:rPr>
          <w:t>1</w:t>
        </w:r>
      </w:fldSimple>
      <w:r>
        <w:t>. Analysis of complex queries</w:t>
      </w:r>
      <w:bookmarkEnd w:id="1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808"/>
        <w:gridCol w:w="1999"/>
        <w:gridCol w:w="3781"/>
        <w:gridCol w:w="2001"/>
      </w:tblGrid>
      <w:tr w:rsidR="00CE57DA" w14:paraId="2A73E1B3" w14:textId="77777777" w:rsidTr="006913DA">
        <w:trPr>
          <w:cantSplit/>
          <w:tblHeader/>
        </w:trPr>
        <w:tc>
          <w:tcPr>
            <w:tcW w:w="808" w:type="dxa"/>
          </w:tcPr>
          <w:p w14:paraId="2A30F1D3" w14:textId="77777777" w:rsidR="00CE57DA" w:rsidRDefault="00CE57DA" w:rsidP="00E55F9F">
            <w:pPr>
              <w:pStyle w:val="Tableheading"/>
            </w:pPr>
            <w:r>
              <w:t>Case#</w:t>
            </w:r>
          </w:p>
        </w:tc>
        <w:tc>
          <w:tcPr>
            <w:tcW w:w="1999" w:type="dxa"/>
          </w:tcPr>
          <w:p w14:paraId="32B9E5F3" w14:textId="77777777" w:rsidR="00CE57DA" w:rsidRPr="006825E5" w:rsidRDefault="00CE57DA" w:rsidP="00E55F9F">
            <w:pPr>
              <w:pStyle w:val="Tableheading"/>
            </w:pPr>
            <w:r>
              <w:t>Plain language query</w:t>
            </w:r>
          </w:p>
        </w:tc>
        <w:tc>
          <w:tcPr>
            <w:tcW w:w="3781" w:type="dxa"/>
          </w:tcPr>
          <w:p w14:paraId="20B75AE5" w14:textId="77777777" w:rsidR="00CE57DA" w:rsidRDefault="00CE57DA" w:rsidP="00E55F9F">
            <w:pPr>
              <w:pStyle w:val="Tableheading"/>
            </w:pPr>
            <w:r>
              <w:t>Decomposition</w:t>
            </w:r>
          </w:p>
        </w:tc>
        <w:tc>
          <w:tcPr>
            <w:tcW w:w="1933" w:type="dxa"/>
          </w:tcPr>
          <w:p w14:paraId="3526BED6" w14:textId="77777777" w:rsidR="00CE57DA" w:rsidRDefault="00CE57DA" w:rsidP="00E55F9F">
            <w:pPr>
              <w:pStyle w:val="Tableheading"/>
            </w:pPr>
            <w:r>
              <w:t>Simplified sol</w:t>
            </w:r>
            <w:r>
              <w:t>u</w:t>
            </w:r>
            <w:r>
              <w:t>tion</w:t>
            </w:r>
          </w:p>
        </w:tc>
      </w:tr>
      <w:tr w:rsidR="00CE57DA" w14:paraId="56A88F0D" w14:textId="77777777" w:rsidTr="006913DA">
        <w:trPr>
          <w:cantSplit/>
        </w:trPr>
        <w:tc>
          <w:tcPr>
            <w:tcW w:w="808" w:type="dxa"/>
          </w:tcPr>
          <w:p w14:paraId="3AA64E38" w14:textId="77777777" w:rsidR="00CE57DA" w:rsidRDefault="00CE57DA" w:rsidP="002A185B">
            <w:r>
              <w:t>1</w:t>
            </w:r>
          </w:p>
        </w:tc>
        <w:tc>
          <w:tcPr>
            <w:tcW w:w="1999" w:type="dxa"/>
          </w:tcPr>
          <w:p w14:paraId="19138B0B" w14:textId="77777777" w:rsidR="00CE57DA" w:rsidRPr="006825E5" w:rsidRDefault="00CE57DA" w:rsidP="002A185B">
            <w:r>
              <w:t>B</w:t>
            </w:r>
            <w:r w:rsidRPr="006825E5">
              <w:t>oreholes that have core</w:t>
            </w:r>
            <w:r>
              <w:t xml:space="preserve"> in a particular depth interval in a given area</w:t>
            </w:r>
            <w:r w:rsidRPr="006825E5">
              <w:t xml:space="preserve">. </w:t>
            </w:r>
          </w:p>
          <w:p w14:paraId="1DC9F087" w14:textId="77777777" w:rsidR="00CE57DA" w:rsidRDefault="00CE57DA" w:rsidP="002A185B"/>
        </w:tc>
        <w:tc>
          <w:tcPr>
            <w:tcW w:w="3781" w:type="dxa"/>
          </w:tcPr>
          <w:p w14:paraId="0C487101" w14:textId="77777777" w:rsidR="004F6B28" w:rsidRDefault="00CE57DA" w:rsidP="002A185B">
            <w:r>
              <w:t>Borehole-centric approach</w:t>
            </w:r>
            <w:r w:rsidR="004F6B28">
              <w:t xml:space="preserve"> </w:t>
            </w:r>
            <w:r>
              <w:t>-- geograp</w:t>
            </w:r>
            <w:r>
              <w:t>h</w:t>
            </w:r>
            <w:r>
              <w:t>ic search for borehole resources (a</w:t>
            </w:r>
            <w:r>
              <w:t>s</w:t>
            </w:r>
            <w:r>
              <w:t xml:space="preserve">sume collar location), filter for those that have a related resource ‘core’, filter again for property of related resource ‘core interval = min, max depth meters’. </w:t>
            </w:r>
          </w:p>
          <w:p w14:paraId="671D221D" w14:textId="3AE465E2" w:rsidR="00CE57DA" w:rsidRDefault="00CE57DA" w:rsidP="002A185B">
            <w:r>
              <w:t>Alternatively, view search as actually for a ‘core’ resource, so search should be for ‘core’ with some given vertical e</w:t>
            </w:r>
            <w:r>
              <w:t>x</w:t>
            </w:r>
            <w:r>
              <w:t>tent. The core resource must provide an ID ‘xxxx’ for the borehole from which it was obtained. To obtain more details about the borehole, search for metadata on borehole with resource ID = ‘xxxx’.</w:t>
            </w:r>
          </w:p>
        </w:tc>
        <w:tc>
          <w:tcPr>
            <w:tcW w:w="1933" w:type="dxa"/>
          </w:tcPr>
          <w:p w14:paraId="63B29FC7" w14:textId="13709C1A" w:rsidR="00CE57DA" w:rsidRDefault="00CE57DA" w:rsidP="004F6B28">
            <w:r>
              <w:t>Include keywords for other resources associated with borehole. Put i</w:t>
            </w:r>
            <w:r>
              <w:t>n</w:t>
            </w:r>
            <w:r>
              <w:t>formation about these in the a</w:t>
            </w:r>
            <w:r>
              <w:t>b</w:t>
            </w:r>
            <w:r>
              <w:t>stract. User searches catalog for borehole with keyword (thesa</w:t>
            </w:r>
            <w:r>
              <w:t>u</w:t>
            </w:r>
            <w:r>
              <w:t>rus=related r</w:t>
            </w:r>
            <w:r>
              <w:t>e</w:t>
            </w:r>
            <w:r>
              <w:t xml:space="preserve">source) = ‘core’, reads abstract to see if </w:t>
            </w:r>
            <w:r w:rsidR="00656432">
              <w:t>it</w:t>
            </w:r>
            <w:r w:rsidR="004F6B28">
              <w:t xml:space="preserve"> is</w:t>
            </w:r>
            <w:r>
              <w:t xml:space="preserve"> what they want.  The ke</w:t>
            </w:r>
            <w:r>
              <w:t>y</w:t>
            </w:r>
            <w:r>
              <w:t>words would have to be a controlled vocabulary.</w:t>
            </w:r>
          </w:p>
        </w:tc>
      </w:tr>
      <w:tr w:rsidR="00CE57DA" w14:paraId="21C3445E" w14:textId="77777777" w:rsidTr="006913DA">
        <w:trPr>
          <w:cantSplit/>
        </w:trPr>
        <w:tc>
          <w:tcPr>
            <w:tcW w:w="808" w:type="dxa"/>
          </w:tcPr>
          <w:p w14:paraId="1B84C5EF" w14:textId="77777777" w:rsidR="00CE57DA" w:rsidRPr="006825E5" w:rsidRDefault="00CE57DA" w:rsidP="002A185B">
            <w:r>
              <w:lastRenderedPageBreak/>
              <w:t>2</w:t>
            </w:r>
          </w:p>
        </w:tc>
        <w:tc>
          <w:tcPr>
            <w:tcW w:w="1999" w:type="dxa"/>
          </w:tcPr>
          <w:p w14:paraId="4FAA1DFE" w14:textId="77777777" w:rsidR="00CE57DA" w:rsidRPr="006825E5" w:rsidRDefault="00CE57DA" w:rsidP="002A185B">
            <w:r w:rsidRPr="006825E5">
              <w:t>Boreholes that penetrate the E</w:t>
            </w:r>
            <w:r w:rsidRPr="006825E5">
              <w:t>s</w:t>
            </w:r>
            <w:r w:rsidRPr="006825E5">
              <w:t>cabrosa formation</w:t>
            </w:r>
            <w:r>
              <w:t xml:space="preserve"> in a given area</w:t>
            </w:r>
            <w:r w:rsidRPr="006825E5">
              <w:t>.</w:t>
            </w:r>
          </w:p>
          <w:p w14:paraId="4C4D6DA4" w14:textId="77777777" w:rsidR="00CE57DA" w:rsidRDefault="00CE57DA" w:rsidP="002A185B"/>
        </w:tc>
        <w:tc>
          <w:tcPr>
            <w:tcW w:w="3781" w:type="dxa"/>
          </w:tcPr>
          <w:p w14:paraId="51741AA6" w14:textId="77777777" w:rsidR="00CE57DA" w:rsidRDefault="00CE57DA" w:rsidP="002A185B">
            <w:r>
              <w:t>Geographic search for borehole r</w:t>
            </w:r>
            <w:r>
              <w:t>e</w:t>
            </w:r>
            <w:r>
              <w:t>sources (assume collar location), filter for property ‘intersects Escabrosa fo</w:t>
            </w:r>
            <w:r>
              <w:t>r</w:t>
            </w:r>
            <w:r>
              <w:t>mation’. Alternatively, search for bor</w:t>
            </w:r>
            <w:r>
              <w:t>e</w:t>
            </w:r>
            <w:r>
              <w:t>hole service that includes property = “formation tops”, then query that se</w:t>
            </w:r>
            <w:r>
              <w:t>r</w:t>
            </w:r>
            <w:r>
              <w:t>vice. Service properties would have to be from controlled vocabulary.</w:t>
            </w:r>
          </w:p>
        </w:tc>
        <w:tc>
          <w:tcPr>
            <w:tcW w:w="1933" w:type="dxa"/>
          </w:tcPr>
          <w:p w14:paraId="6E2F259F" w14:textId="77777777" w:rsidR="00CE57DA" w:rsidRDefault="00CE57DA" w:rsidP="002A185B">
            <w:r>
              <w:t>Include names of penetrated fo</w:t>
            </w:r>
            <w:r>
              <w:t>r</w:t>
            </w:r>
            <w:r>
              <w:t>mations as ke</w:t>
            </w:r>
            <w:r>
              <w:t>y</w:t>
            </w:r>
            <w:r>
              <w:t>words on a bor</w:t>
            </w:r>
            <w:r>
              <w:t>e</w:t>
            </w:r>
            <w:r>
              <w:t>hole. Formation names ideally from a geologic unit lex</w:t>
            </w:r>
            <w:r>
              <w:t>i</w:t>
            </w:r>
            <w:r>
              <w:t>con.</w:t>
            </w:r>
          </w:p>
        </w:tc>
      </w:tr>
      <w:tr w:rsidR="00CE57DA" w14:paraId="3800B60A" w14:textId="77777777" w:rsidTr="006913DA">
        <w:trPr>
          <w:cantSplit/>
        </w:trPr>
        <w:tc>
          <w:tcPr>
            <w:tcW w:w="808" w:type="dxa"/>
          </w:tcPr>
          <w:p w14:paraId="5B228A83" w14:textId="77777777" w:rsidR="00CE57DA" w:rsidRPr="006825E5" w:rsidRDefault="00CE57DA" w:rsidP="002A185B">
            <w:r>
              <w:t>3</w:t>
            </w:r>
          </w:p>
        </w:tc>
        <w:tc>
          <w:tcPr>
            <w:tcW w:w="1999" w:type="dxa"/>
          </w:tcPr>
          <w:p w14:paraId="57289E8D" w14:textId="77777777" w:rsidR="00CE57DA" w:rsidRPr="006825E5" w:rsidRDefault="002A75A1" w:rsidP="002A185B">
            <w:r>
              <w:t>L</w:t>
            </w:r>
            <w:r w:rsidR="00CE57DA" w:rsidRPr="006825E5">
              <w:t>ocations for sa</w:t>
            </w:r>
            <w:r w:rsidR="00CE57DA" w:rsidRPr="006825E5">
              <w:t>m</w:t>
            </w:r>
            <w:r w:rsidR="00CE57DA" w:rsidRPr="006825E5">
              <w:t>ples with uranium-lead geochronolo</w:t>
            </w:r>
            <w:r w:rsidR="00CE57DA" w:rsidRPr="006825E5">
              <w:t>g</w:t>
            </w:r>
            <w:r w:rsidR="00CE57DA" w:rsidRPr="006825E5">
              <w:t>ic data</w:t>
            </w:r>
            <w:r w:rsidR="00CE57DA">
              <w:t xml:space="preserve"> in a given area</w:t>
            </w:r>
            <w:r w:rsidR="00CE57DA" w:rsidRPr="006825E5">
              <w:t>.</w:t>
            </w:r>
          </w:p>
          <w:p w14:paraId="4C5774B1" w14:textId="77777777" w:rsidR="00CE57DA" w:rsidRDefault="00CE57DA" w:rsidP="002A185B"/>
        </w:tc>
        <w:tc>
          <w:tcPr>
            <w:tcW w:w="3781" w:type="dxa"/>
          </w:tcPr>
          <w:p w14:paraId="5224929A" w14:textId="77777777" w:rsidR="00CE57DA" w:rsidRDefault="00CE57DA" w:rsidP="002A185B">
            <w:r>
              <w:t xml:space="preserve">Search catalog for Geochronology data service with property = ‘analysis type’ and backtrack to </w:t>
            </w:r>
            <w:r w:rsidR="002A75A1">
              <w:t xml:space="preserve">location point through </w:t>
            </w:r>
            <w:r>
              <w:t>sample</w:t>
            </w:r>
            <w:r w:rsidR="002A75A1">
              <w:t xml:space="preserve"> metadata</w:t>
            </w:r>
            <w:r>
              <w:t xml:space="preserve">, or search catalog for U-Pb Geochronology Data Service and </w:t>
            </w:r>
            <w:r w:rsidR="002A75A1">
              <w:t>backtrack to location point through sample metadata</w:t>
            </w:r>
            <w:r>
              <w:t>, or search for ‘sample service’ with property = ‘analysis type’. In the second case, there would still need to be some metadata property to indicate the analysis type for the se</w:t>
            </w:r>
            <w:r>
              <w:t>r</w:t>
            </w:r>
            <w:r>
              <w:t>vice.</w:t>
            </w:r>
            <w:r w:rsidR="002A75A1">
              <w:t xml:space="preserve"> Approach via the analytical data service requires chaining to the sample feature service, analogous to case 1 for borehole service.</w:t>
            </w:r>
          </w:p>
        </w:tc>
        <w:tc>
          <w:tcPr>
            <w:tcW w:w="1933" w:type="dxa"/>
          </w:tcPr>
          <w:p w14:paraId="6018F1CA" w14:textId="77777777" w:rsidR="00CE57DA" w:rsidRDefault="00CE57DA" w:rsidP="002A185B">
            <w:r>
              <w:t>Include keywords for kinds of analyt</w:t>
            </w:r>
            <w:r>
              <w:t>i</w:t>
            </w:r>
            <w:r>
              <w:t>cal data associated with a sample in the sample metadata record.  Search for samples with ke</w:t>
            </w:r>
            <w:r>
              <w:t>y</w:t>
            </w:r>
            <w:r>
              <w:t>word (thesa</w:t>
            </w:r>
            <w:r>
              <w:t>u</w:t>
            </w:r>
            <w:r>
              <w:t>rus=analysis type) = ‘U-Pb geochr</w:t>
            </w:r>
            <w:r>
              <w:t>o</w:t>
            </w:r>
            <w:r>
              <w:t xml:space="preserve">nology’.  </w:t>
            </w:r>
          </w:p>
        </w:tc>
      </w:tr>
      <w:tr w:rsidR="00CE57DA" w14:paraId="110D7E20" w14:textId="77777777" w:rsidTr="006913DA">
        <w:trPr>
          <w:cantSplit/>
        </w:trPr>
        <w:tc>
          <w:tcPr>
            <w:tcW w:w="808" w:type="dxa"/>
          </w:tcPr>
          <w:p w14:paraId="0E546771" w14:textId="77777777" w:rsidR="00CE57DA" w:rsidRPr="006825E5" w:rsidRDefault="00CE57DA" w:rsidP="002A185B">
            <w:r>
              <w:t>4</w:t>
            </w:r>
          </w:p>
        </w:tc>
        <w:tc>
          <w:tcPr>
            <w:tcW w:w="1999" w:type="dxa"/>
          </w:tcPr>
          <w:p w14:paraId="57110A4E" w14:textId="77777777" w:rsidR="00CE57DA" w:rsidRPr="006825E5" w:rsidRDefault="00CE57DA" w:rsidP="002A185B">
            <w:r w:rsidRPr="006825E5">
              <w:t>Find links to pdfs of publications by Harold Drewes on southeast Arizona.</w:t>
            </w:r>
          </w:p>
          <w:p w14:paraId="43C52B47" w14:textId="77777777" w:rsidR="00CE57DA" w:rsidRDefault="00CE57DA" w:rsidP="002A185B"/>
        </w:tc>
        <w:tc>
          <w:tcPr>
            <w:tcW w:w="3781" w:type="dxa"/>
          </w:tcPr>
          <w:p w14:paraId="7E1A0D91" w14:textId="77777777" w:rsidR="00CE57DA" w:rsidRDefault="00CE57DA" w:rsidP="002A185B">
            <w:r>
              <w:t>Search for document resource with a</w:t>
            </w:r>
            <w:r>
              <w:t>u</w:t>
            </w:r>
            <w:r>
              <w:t>thor = ‘Harold Drewes’ and geographic extent = ‘SE Arizona’, and online distr</w:t>
            </w:r>
            <w:r>
              <w:t>i</w:t>
            </w:r>
            <w:r>
              <w:t xml:space="preserve">bution format = ‘pdf’. </w:t>
            </w:r>
          </w:p>
        </w:tc>
        <w:tc>
          <w:tcPr>
            <w:tcW w:w="1933" w:type="dxa"/>
          </w:tcPr>
          <w:p w14:paraId="48877E85" w14:textId="77777777" w:rsidR="00CE57DA" w:rsidRDefault="00CE57DA" w:rsidP="002A185B">
            <w:r>
              <w:t xml:space="preserve">Is search by </w:t>
            </w:r>
            <w:r w:rsidR="007A5EBD">
              <w:t>repr</w:t>
            </w:r>
            <w:r w:rsidR="007A5EBD">
              <w:t>e</w:t>
            </w:r>
            <w:r w:rsidR="007A5EBD">
              <w:t>sentation</w:t>
            </w:r>
            <w:r>
              <w:t xml:space="preserve"> format high enough priority to support?</w:t>
            </w:r>
          </w:p>
        </w:tc>
      </w:tr>
      <w:tr w:rsidR="00CE57DA" w14:paraId="3115C919" w14:textId="77777777" w:rsidTr="006913DA">
        <w:trPr>
          <w:cantSplit/>
        </w:trPr>
        <w:tc>
          <w:tcPr>
            <w:tcW w:w="808" w:type="dxa"/>
          </w:tcPr>
          <w:p w14:paraId="4DAC41E1" w14:textId="77777777" w:rsidR="00CE57DA" w:rsidRPr="006825E5" w:rsidRDefault="00CE57DA" w:rsidP="002A185B">
            <w:r>
              <w:t>5</w:t>
            </w:r>
          </w:p>
        </w:tc>
        <w:tc>
          <w:tcPr>
            <w:tcW w:w="1999" w:type="dxa"/>
          </w:tcPr>
          <w:p w14:paraId="64682DAD" w14:textId="77777777" w:rsidR="00CE57DA" w:rsidRPr="006825E5" w:rsidRDefault="00CE57DA" w:rsidP="002A185B">
            <w:r w:rsidRPr="006825E5">
              <w:t>Find geologic maps at scale &lt; 100,000 in the Iron Mou</w:t>
            </w:r>
            <w:r w:rsidRPr="006825E5">
              <w:t>n</w:t>
            </w:r>
            <w:r w:rsidRPr="006825E5">
              <w:t xml:space="preserve">tains. </w:t>
            </w:r>
          </w:p>
          <w:p w14:paraId="0BAD36FE" w14:textId="77777777" w:rsidR="00CE57DA" w:rsidRDefault="00CE57DA" w:rsidP="002A185B"/>
        </w:tc>
        <w:tc>
          <w:tcPr>
            <w:tcW w:w="3781" w:type="dxa"/>
          </w:tcPr>
          <w:p w14:paraId="0F236C64" w14:textId="77777777" w:rsidR="00CE57DA" w:rsidRDefault="00CE57DA" w:rsidP="002A185B">
            <w:r>
              <w:t>Search for geologic map resource with geographic extent = ‘Iron Mountains, and resolution scale denominator &lt; 100000.</w:t>
            </w:r>
          </w:p>
        </w:tc>
        <w:tc>
          <w:tcPr>
            <w:tcW w:w="1933" w:type="dxa"/>
          </w:tcPr>
          <w:p w14:paraId="5D02020E" w14:textId="77777777" w:rsidR="00CE57DA" w:rsidRDefault="00CE57DA" w:rsidP="002A185B">
            <w:r>
              <w:t>Is search by resol</w:t>
            </w:r>
            <w:r>
              <w:t>u</w:t>
            </w:r>
            <w:r>
              <w:t>tion high enough priority to support</w:t>
            </w:r>
          </w:p>
        </w:tc>
      </w:tr>
      <w:tr w:rsidR="00CE57DA" w14:paraId="0D0CB578" w14:textId="77777777" w:rsidTr="006913DA">
        <w:trPr>
          <w:cantSplit/>
        </w:trPr>
        <w:tc>
          <w:tcPr>
            <w:tcW w:w="808" w:type="dxa"/>
          </w:tcPr>
          <w:p w14:paraId="2BD0A125" w14:textId="77777777" w:rsidR="00CE57DA" w:rsidRPr="006825E5" w:rsidRDefault="00CE57DA" w:rsidP="002A185B">
            <w:r>
              <w:t>6</w:t>
            </w:r>
          </w:p>
        </w:tc>
        <w:tc>
          <w:tcPr>
            <w:tcW w:w="1999" w:type="dxa"/>
          </w:tcPr>
          <w:p w14:paraId="7DC2D2D7" w14:textId="77777777" w:rsidR="00CE57DA" w:rsidRPr="006825E5" w:rsidRDefault="00CE57DA" w:rsidP="002A185B">
            <w:r w:rsidRPr="006825E5">
              <w:t>Who has a physical copy of USGS I-427?</w:t>
            </w:r>
          </w:p>
          <w:p w14:paraId="361F9078" w14:textId="77777777" w:rsidR="00CE57DA" w:rsidRDefault="00CE57DA" w:rsidP="002A185B"/>
        </w:tc>
        <w:tc>
          <w:tcPr>
            <w:tcW w:w="3781" w:type="dxa"/>
          </w:tcPr>
          <w:p w14:paraId="73F629ED" w14:textId="77777777" w:rsidR="00CE57DA" w:rsidRDefault="00CE57DA" w:rsidP="002A185B">
            <w:r>
              <w:t>Search for document publisher = USGS, Series ID = I-427, offline distr</w:t>
            </w:r>
            <w:r>
              <w:t>i</w:t>
            </w:r>
            <w:r>
              <w:t>bution format = ‘paper copy’</w:t>
            </w:r>
          </w:p>
        </w:tc>
        <w:tc>
          <w:tcPr>
            <w:tcW w:w="1933" w:type="dxa"/>
          </w:tcPr>
          <w:p w14:paraId="45B35D3D" w14:textId="367182B9" w:rsidR="00CE57DA" w:rsidRDefault="00B87ADC" w:rsidP="002A185B">
            <w:r>
              <w:t>Include the doc</w:t>
            </w:r>
            <w:r>
              <w:t>u</w:t>
            </w:r>
            <w:r>
              <w:t>ment ID in the r</w:t>
            </w:r>
            <w:r>
              <w:t>e</w:t>
            </w:r>
            <w:r>
              <w:t>source description.</w:t>
            </w:r>
          </w:p>
        </w:tc>
      </w:tr>
    </w:tbl>
    <w:p w14:paraId="3B9A7AEF" w14:textId="77777777" w:rsidR="002A75A1" w:rsidRDefault="002A185B" w:rsidP="006825E5">
      <w:r>
        <w:t>Consideration of these queries indicates a requirement to distinguish metadata service from a data se</w:t>
      </w:r>
      <w:r>
        <w:t>r</w:t>
      </w:r>
      <w:r>
        <w:t>vice. When the request involves properties of specific instances of a particular resource type, a data se</w:t>
      </w:r>
      <w:r>
        <w:t>r</w:t>
      </w:r>
      <w:r>
        <w:t xml:space="preserve">vice for that resource should be accessed. The metadata for that service should describe the properties offered for resource instances in that service. </w:t>
      </w:r>
    </w:p>
    <w:p w14:paraId="306B0176" w14:textId="77777777" w:rsidR="006825E5" w:rsidRDefault="002A75A1" w:rsidP="006825E5">
      <w:r>
        <w:t>Cases 1-3 can be handled in a general way by a service chaining process, in which the catalog is searched for services offering the feature of interest with the property of interest that will be used as a s</w:t>
      </w:r>
      <w:r>
        <w:t>e</w:t>
      </w:r>
      <w:r>
        <w:t>lection criteria. This approach keeps the top level resource catalog simpler, but makes discovery oper</w:t>
      </w:r>
      <w:r>
        <w:t>a</w:t>
      </w:r>
      <w:r>
        <w:t xml:space="preserve">tions significantly more complex. Cases 1-3 </w:t>
      </w:r>
      <w:r w:rsidR="00CE57DA">
        <w:t xml:space="preserve">can </w:t>
      </w:r>
      <w:r>
        <w:t xml:space="preserve">also </w:t>
      </w:r>
      <w:r w:rsidR="00CE57DA">
        <w:t xml:space="preserve">be handled with scoped keyword terms, where the scope includes things like ‘analysis type’, </w:t>
      </w:r>
      <w:r w:rsidR="002A185B">
        <w:t xml:space="preserve"> </w:t>
      </w:r>
      <w:r w:rsidR="00CE57DA">
        <w:t xml:space="preserve">‘geologic unit’, ‘related resource type’. In this usage, the scope specifies a controlled vocabulary of categories related to some concept. </w:t>
      </w:r>
      <w:r>
        <w:t>Addition of new querying capabi</w:t>
      </w:r>
      <w:r>
        <w:t>l</w:t>
      </w:r>
      <w:r>
        <w:t xml:space="preserve">ities requires adding additional scoped keywords in the metadata. The second approach is viewed as more appropriate in a ‘keep it simple’ </w:t>
      </w:r>
      <w:r w:rsidR="00667DDB">
        <w:t>design framework for minimum metadata requirements.</w:t>
      </w:r>
    </w:p>
    <w:p w14:paraId="1423CF28" w14:textId="77777777" w:rsidR="002A75A1" w:rsidRDefault="002A75A1" w:rsidP="006825E5">
      <w:r>
        <w:lastRenderedPageBreak/>
        <w:t xml:space="preserve">Cases 4-6 are related to document-oriented searches, for which distribution format and online access are important, and a number of bibliographic properties (scale, publisher, series, series ID, media, file format) come into play. </w:t>
      </w:r>
    </w:p>
    <w:p w14:paraId="3CCEE95A" w14:textId="77777777" w:rsidR="00F0289F" w:rsidRDefault="00F0289F" w:rsidP="00F0289F">
      <w:pPr>
        <w:pStyle w:val="Heading2"/>
        <w:rPr>
          <w:lang w:eastAsia="ja-JP"/>
        </w:rPr>
      </w:pPr>
      <w:bookmarkStart w:id="19" w:name="_Toc268092858"/>
      <w:r>
        <w:rPr>
          <w:lang w:eastAsia="ja-JP"/>
        </w:rPr>
        <w:t>Accessing resources</w:t>
      </w:r>
      <w:bookmarkEnd w:id="17"/>
      <w:bookmarkEnd w:id="19"/>
    </w:p>
    <w:p w14:paraId="68DB07E5" w14:textId="77777777" w:rsidR="00F0289F" w:rsidRDefault="00F0289F" w:rsidP="00F0289F">
      <w:pPr>
        <w:rPr>
          <w:lang w:eastAsia="ja-JP"/>
        </w:rPr>
      </w:pPr>
      <w:r>
        <w:rPr>
          <w:lang w:eastAsia="ja-JP"/>
        </w:rPr>
        <w:t xml:space="preserve">Strong conventions for what kind of URL’s are in metadata and how they are typed so that software can utilize them </w:t>
      </w:r>
      <w:r w:rsidR="00154E16">
        <w:rPr>
          <w:lang w:eastAsia="ja-JP"/>
        </w:rPr>
        <w:t>without</w:t>
      </w:r>
      <w:r>
        <w:rPr>
          <w:lang w:eastAsia="ja-JP"/>
        </w:rPr>
        <w:t xml:space="preserve"> operator intervention</w:t>
      </w:r>
      <w:r w:rsidR="00154E16">
        <w:rPr>
          <w:lang w:eastAsia="ja-JP"/>
        </w:rPr>
        <w:t>. Links in metadata to access resource should in general be complete URL’s that can be invoked with a simple HTTP get, without having to add additional request p</w:t>
      </w:r>
      <w:r w:rsidR="00154E16">
        <w:rPr>
          <w:lang w:eastAsia="ja-JP"/>
        </w:rPr>
        <w:t>a</w:t>
      </w:r>
      <w:r w:rsidR="00154E16">
        <w:rPr>
          <w:lang w:eastAsia="ja-JP"/>
        </w:rPr>
        <w:t>rameters. Formal elements (with controlled vocabulary content) should provide machine-processable i</w:t>
      </w:r>
      <w:r w:rsidR="00154E16">
        <w:rPr>
          <w:lang w:eastAsia="ja-JP"/>
        </w:rPr>
        <w:t>n</w:t>
      </w:r>
      <w:r w:rsidR="00154E16">
        <w:rPr>
          <w:lang w:eastAsia="ja-JP"/>
        </w:rPr>
        <w:t>formation to distinguish links that will return a document from links that invoke a service or access an online interactive application. The idea is that sufficient information should be provided that client software can parse the metadata record and provide useful functionality on the resource with minimal user intera</w:t>
      </w:r>
      <w:r w:rsidR="00154E16">
        <w:rPr>
          <w:lang w:eastAsia="ja-JP"/>
        </w:rPr>
        <w:t>c</w:t>
      </w:r>
      <w:r w:rsidR="00154E16">
        <w:rPr>
          <w:lang w:eastAsia="ja-JP"/>
        </w:rPr>
        <w:t>tion.</w:t>
      </w:r>
    </w:p>
    <w:p w14:paraId="35CAD31B" w14:textId="77777777" w:rsidR="00FE27F2" w:rsidRDefault="00154E16" w:rsidP="00F0289F">
      <w:pPr>
        <w:rPr>
          <w:lang w:eastAsia="ja-JP"/>
        </w:rPr>
      </w:pPr>
      <w:r>
        <w:rPr>
          <w:lang w:eastAsia="ja-JP"/>
        </w:rPr>
        <w:t>For many resources, d</w:t>
      </w:r>
      <w:r w:rsidR="00FE27F2">
        <w:rPr>
          <w:lang w:eastAsia="ja-JP"/>
        </w:rPr>
        <w:t>ifferent representations</w:t>
      </w:r>
      <w:r>
        <w:rPr>
          <w:lang w:eastAsia="ja-JP"/>
        </w:rPr>
        <w:t xml:space="preserve"> may be available. These might be different file formats for the same document for information resources. For non-information resources, a variety of representations that have different uses might be available. For example a physical sample may be represented by a text description of the sample, a GeoSciML xml description, visible light photograph, or images of the sample using other sensors. </w:t>
      </w:r>
      <w:r w:rsidR="00FE27F2">
        <w:rPr>
          <w:lang w:eastAsia="ja-JP"/>
        </w:rPr>
        <w:t xml:space="preserve"> </w:t>
      </w:r>
      <w:r>
        <w:rPr>
          <w:lang w:eastAsia="ja-JP"/>
        </w:rPr>
        <w:t>A geologic map may be available as a paper copy, a scanned image, a georefe</w:t>
      </w:r>
      <w:r>
        <w:rPr>
          <w:lang w:eastAsia="ja-JP"/>
        </w:rPr>
        <w:t>r</w:t>
      </w:r>
      <w:r w:rsidR="007A5EBD">
        <w:rPr>
          <w:lang w:eastAsia="ja-JP"/>
        </w:rPr>
        <w:t>e</w:t>
      </w:r>
      <w:r>
        <w:rPr>
          <w:lang w:eastAsia="ja-JP"/>
        </w:rPr>
        <w:t xml:space="preserve">nced scanned image, a vector data set in one of several formats (gml, shape file, file geodatabase, MIF, DWG), through a web map service, or through a web feature service. </w:t>
      </w:r>
      <w:r w:rsidR="00682ABE">
        <w:rPr>
          <w:lang w:eastAsia="ja-JP"/>
        </w:rPr>
        <w:t>Metadata for a resource should be able to describe all of these different representations that the resource provider wishes to make available, in such a way that automated clients can seek representations useful to that client, or search clients can present users with links to access different formats or representations.</w:t>
      </w:r>
    </w:p>
    <w:p w14:paraId="41117066" w14:textId="77777777" w:rsidR="00682ABE" w:rsidRDefault="00682ABE" w:rsidP="00FE27F2">
      <w:pPr>
        <w:pStyle w:val="Heading2"/>
        <w:rPr>
          <w:lang w:eastAsia="ja-JP"/>
        </w:rPr>
      </w:pPr>
      <w:bookmarkStart w:id="20" w:name="_Toc268092859"/>
      <w:r>
        <w:rPr>
          <w:lang w:eastAsia="ja-JP"/>
        </w:rPr>
        <w:t>Citation and contact information</w:t>
      </w:r>
      <w:bookmarkEnd w:id="20"/>
    </w:p>
    <w:p w14:paraId="5511DEBB" w14:textId="4783F4C0" w:rsidR="00F1142D" w:rsidRPr="00F1142D" w:rsidRDefault="00F1142D" w:rsidP="00F1142D">
      <w:pPr>
        <w:rPr>
          <w:lang w:eastAsia="ja-JP"/>
        </w:rPr>
      </w:pPr>
      <w:r>
        <w:rPr>
          <w:lang w:eastAsia="ja-JP"/>
        </w:rPr>
        <w:t>Citation information specifies the source of some content. Citations for the described resource</w:t>
      </w:r>
      <w:r w:rsidR="00284193">
        <w:rPr>
          <w:lang w:eastAsia="ja-JP"/>
        </w:rPr>
        <w:t xml:space="preserve"> </w:t>
      </w:r>
      <w:r w:rsidR="005B2D9F">
        <w:rPr>
          <w:lang w:eastAsia="ja-JP"/>
        </w:rPr>
        <w:t xml:space="preserve">specify </w:t>
      </w:r>
      <w:r>
        <w:rPr>
          <w:lang w:eastAsia="ja-JP"/>
        </w:rPr>
        <w:t>the source for the resource</w:t>
      </w:r>
      <w:r w:rsidR="005B2D9F">
        <w:rPr>
          <w:lang w:eastAsia="ja-JP"/>
        </w:rPr>
        <w:t xml:space="preserve"> intellectual content</w:t>
      </w:r>
      <w:r>
        <w:rPr>
          <w:lang w:eastAsia="ja-JP"/>
        </w:rPr>
        <w:t xml:space="preserve">. The cited agent may have played various roles relative to the resource—author, compiler, editor, collector etc., and a controlled vocabulary is necessary to specify these. Citation for a metadata record specifies the agent responsible for </w:t>
      </w:r>
      <w:r w:rsidR="007A5EBD">
        <w:rPr>
          <w:lang w:eastAsia="ja-JP"/>
        </w:rPr>
        <w:t>producing</w:t>
      </w:r>
      <w:r>
        <w:rPr>
          <w:lang w:eastAsia="ja-JP"/>
        </w:rPr>
        <w:t xml:space="preserve"> the record, typically thought of as the metadata record creator. Metadata production involves elements of authoring, compiling, and editing. Minimally, citations must identify an individual person, an organization, or a role in an organ</w:t>
      </w:r>
      <w:r>
        <w:rPr>
          <w:lang w:eastAsia="ja-JP"/>
        </w:rPr>
        <w:t>i</w:t>
      </w:r>
      <w:r>
        <w:rPr>
          <w:lang w:eastAsia="ja-JP"/>
        </w:rPr>
        <w:t xml:space="preserve">zation that is the agent filling a specified role relative to the cited resource. In most cases an organization will be specified, either as the employer or sponsor of a person, an institutional actor, or the host for some role (web master, </w:t>
      </w:r>
      <w:r w:rsidR="007A5EBD">
        <w:rPr>
          <w:lang w:eastAsia="ja-JP"/>
        </w:rPr>
        <w:t>metadata</w:t>
      </w:r>
      <w:r>
        <w:rPr>
          <w:lang w:eastAsia="ja-JP"/>
        </w:rPr>
        <w:t xml:space="preserve"> editor).  In addition, information required to contact the cited actor is required to enable metadata users to </w:t>
      </w:r>
      <w:r w:rsidR="007A5EBD">
        <w:rPr>
          <w:lang w:eastAsia="ja-JP"/>
        </w:rPr>
        <w:t>contact</w:t>
      </w:r>
      <w:r>
        <w:rPr>
          <w:lang w:eastAsia="ja-JP"/>
        </w:rPr>
        <w:t xml:space="preserve"> a person with some knowledge of the cited resource. For long-lived metadata, contact for an agency role is most likely to persist.</w:t>
      </w:r>
      <w:r w:rsidR="00447994">
        <w:rPr>
          <w:lang w:eastAsia="ja-JP"/>
        </w:rPr>
        <w:t xml:space="preserve"> The minimum </w:t>
      </w:r>
      <w:r w:rsidR="00E16409">
        <w:rPr>
          <w:lang w:eastAsia="ja-JP"/>
        </w:rPr>
        <w:t xml:space="preserve">metadata </w:t>
      </w:r>
      <w:r w:rsidR="00447994">
        <w:rPr>
          <w:lang w:eastAsia="ja-JP"/>
        </w:rPr>
        <w:t>contact information required is either an e-mail address or telephone number.</w:t>
      </w:r>
    </w:p>
    <w:p w14:paraId="299A986E" w14:textId="77777777" w:rsidR="00FE27F2" w:rsidRDefault="00FE27F2" w:rsidP="00FE27F2">
      <w:pPr>
        <w:pStyle w:val="Heading2"/>
        <w:rPr>
          <w:lang w:eastAsia="ja-JP"/>
        </w:rPr>
      </w:pPr>
      <w:bookmarkStart w:id="21" w:name="_Toc268092860"/>
      <w:r>
        <w:rPr>
          <w:lang w:eastAsia="ja-JP"/>
        </w:rPr>
        <w:t>Fitness for purpose</w:t>
      </w:r>
      <w:bookmarkEnd w:id="21"/>
    </w:p>
    <w:p w14:paraId="2AD68E67" w14:textId="5173C41B" w:rsidR="00FE27F2" w:rsidRDefault="00FE27F2" w:rsidP="00FE27F2">
      <w:pPr>
        <w:rPr>
          <w:lang w:eastAsia="ja-JP"/>
        </w:rPr>
      </w:pPr>
      <w:r>
        <w:rPr>
          <w:lang w:eastAsia="ja-JP"/>
        </w:rPr>
        <w:t>The metadata should provide sufficient description of the resource for a user to determine if the resource is likely to meet their needs, and to determine what representation to access.</w:t>
      </w:r>
      <w:r w:rsidR="00440428">
        <w:rPr>
          <w:lang w:eastAsia="ja-JP"/>
        </w:rPr>
        <w:t xml:space="preserve">  At the simplest level, such information should be provided in the abstract in the metadata record. This puts the onus on metadata producers to document in the abstract information that will be useful for users to determine fitness. Such information includes why the resource was produced, what sort of observation procedures were used, a</w:t>
      </w:r>
      <w:r w:rsidR="00440428">
        <w:rPr>
          <w:lang w:eastAsia="ja-JP"/>
        </w:rPr>
        <w:t>s</w:t>
      </w:r>
      <w:r w:rsidR="00440428">
        <w:rPr>
          <w:lang w:eastAsia="ja-JP"/>
        </w:rPr>
        <w:t>sessment of data completeness, accuracy, and precision, and comparison with other known similar r</w:t>
      </w:r>
      <w:r w:rsidR="00440428">
        <w:rPr>
          <w:lang w:eastAsia="ja-JP"/>
        </w:rPr>
        <w:t>e</w:t>
      </w:r>
      <w:r w:rsidR="00440428">
        <w:rPr>
          <w:lang w:eastAsia="ja-JP"/>
        </w:rPr>
        <w:t>sources.  The data quality section of ISO</w:t>
      </w:r>
      <w:r w:rsidR="00E16409">
        <w:rPr>
          <w:lang w:eastAsia="ja-JP"/>
        </w:rPr>
        <w:t xml:space="preserve"> </w:t>
      </w:r>
      <w:r w:rsidR="00440428">
        <w:rPr>
          <w:lang w:eastAsia="ja-JP"/>
        </w:rPr>
        <w:t>19115 provides a data structure to formally describe this info</w:t>
      </w:r>
      <w:r w:rsidR="00440428">
        <w:rPr>
          <w:lang w:eastAsia="ja-JP"/>
        </w:rPr>
        <w:t>r</w:t>
      </w:r>
      <w:r w:rsidR="00440428">
        <w:rPr>
          <w:lang w:eastAsia="ja-JP"/>
        </w:rPr>
        <w:t>mation, but the cost of using this is high (complex data entry), and there do not currently appear to be cl</w:t>
      </w:r>
      <w:r w:rsidR="00440428">
        <w:rPr>
          <w:lang w:eastAsia="ja-JP"/>
        </w:rPr>
        <w:t>i</w:t>
      </w:r>
      <w:r w:rsidR="00440428">
        <w:rPr>
          <w:lang w:eastAsia="ja-JP"/>
        </w:rPr>
        <w:t>ents that utilize the information. The guiding principal should be that if users need to search on some pa</w:t>
      </w:r>
      <w:r w:rsidR="00440428">
        <w:rPr>
          <w:lang w:eastAsia="ja-JP"/>
        </w:rPr>
        <w:t>r</w:t>
      </w:r>
      <w:r w:rsidR="00440428">
        <w:rPr>
          <w:lang w:eastAsia="ja-JP"/>
        </w:rPr>
        <w:t>ticular quality criteria, specific guidance on how to encode that criteria in the metadata (which ISO</w:t>
      </w:r>
      <w:r w:rsidR="00E16409">
        <w:rPr>
          <w:lang w:eastAsia="ja-JP"/>
        </w:rPr>
        <w:t xml:space="preserve"> </w:t>
      </w:r>
      <w:r w:rsidR="00440428">
        <w:rPr>
          <w:lang w:eastAsia="ja-JP"/>
        </w:rPr>
        <w:t>19139 elements, what controlled vocabulary to use if terminology is involved) is necessary. This is out of scope for a minimum metadata requirement.</w:t>
      </w:r>
      <w:r w:rsidR="005B2D9F">
        <w:rPr>
          <w:lang w:eastAsia="ja-JP"/>
        </w:rPr>
        <w:t xml:space="preserve"> </w:t>
      </w:r>
    </w:p>
    <w:p w14:paraId="0421C21D" w14:textId="77777777" w:rsidR="00FE27F2" w:rsidRDefault="00FE27F2" w:rsidP="00FE27F2">
      <w:pPr>
        <w:pStyle w:val="Heading2"/>
        <w:rPr>
          <w:lang w:eastAsia="ja-JP"/>
        </w:rPr>
      </w:pPr>
      <w:bookmarkStart w:id="22" w:name="_Toc268092861"/>
      <w:r>
        <w:rPr>
          <w:lang w:eastAsia="ja-JP"/>
        </w:rPr>
        <w:lastRenderedPageBreak/>
        <w:t>Branding</w:t>
      </w:r>
      <w:bookmarkEnd w:id="22"/>
    </w:p>
    <w:p w14:paraId="1E208AF5" w14:textId="77777777" w:rsidR="00FE27F2" w:rsidRDefault="00FE27F2" w:rsidP="00FE27F2">
      <w:pPr>
        <w:rPr>
          <w:lang w:eastAsia="ja-JP"/>
        </w:rPr>
      </w:pPr>
      <w:r>
        <w:rPr>
          <w:lang w:eastAsia="ja-JP"/>
        </w:rPr>
        <w:t>In a distributed, federated catalog system with harvesting, metadata records are expected to propagate far beyond their original point of introduction into the system. If an organization producing metadata wis</w:t>
      </w:r>
      <w:r>
        <w:rPr>
          <w:lang w:eastAsia="ja-JP"/>
        </w:rPr>
        <w:t>h</w:t>
      </w:r>
      <w:r>
        <w:rPr>
          <w:lang w:eastAsia="ja-JP"/>
        </w:rPr>
        <w:t>es to be recognized, and in order for users to be able to contact the metadata originator</w:t>
      </w:r>
      <w:r w:rsidR="003C466D">
        <w:rPr>
          <w:lang w:eastAsia="ja-JP"/>
        </w:rPr>
        <w:t>, contact info</w:t>
      </w:r>
      <w:r w:rsidR="003C466D">
        <w:rPr>
          <w:lang w:eastAsia="ja-JP"/>
        </w:rPr>
        <w:t>r</w:t>
      </w:r>
      <w:r w:rsidR="003C466D">
        <w:rPr>
          <w:lang w:eastAsia="ja-JP"/>
        </w:rPr>
        <w:t>mation for the metadata originator must be considered part of the metadata record, and maintained in harvest processes. For presentation to users, it is desirable to provide a link to an icon that can be di</w:t>
      </w:r>
      <w:r w:rsidR="003C466D">
        <w:rPr>
          <w:lang w:eastAsia="ja-JP"/>
        </w:rPr>
        <w:t>s</w:t>
      </w:r>
      <w:r w:rsidR="003C466D">
        <w:rPr>
          <w:lang w:eastAsia="ja-JP"/>
        </w:rPr>
        <w:t xml:space="preserve">played with records to brand the origination of the metadata. </w:t>
      </w:r>
    </w:p>
    <w:p w14:paraId="617FAA39" w14:textId="77777777" w:rsidR="003C466D" w:rsidRPr="00FE27F2" w:rsidRDefault="003C466D" w:rsidP="00FE27F2">
      <w:pPr>
        <w:rPr>
          <w:lang w:eastAsia="ja-JP"/>
        </w:rPr>
      </w:pPr>
      <w:r>
        <w:rPr>
          <w:lang w:eastAsia="ja-JP"/>
        </w:rPr>
        <w:t>The same considerations hold for the resource itself.</w:t>
      </w:r>
    </w:p>
    <w:p w14:paraId="79B24903" w14:textId="77777777" w:rsidR="00FE27F2" w:rsidRDefault="00FE27F2" w:rsidP="00FE27F2">
      <w:pPr>
        <w:pStyle w:val="Heading2"/>
        <w:rPr>
          <w:lang w:eastAsia="ja-JP"/>
        </w:rPr>
      </w:pPr>
      <w:bookmarkStart w:id="23" w:name="_Toc268092862"/>
      <w:r>
        <w:rPr>
          <w:lang w:eastAsia="ja-JP"/>
        </w:rPr>
        <w:t>Access constraints, legal limitations</w:t>
      </w:r>
      <w:bookmarkEnd w:id="23"/>
    </w:p>
    <w:p w14:paraId="47A7DF0B" w14:textId="77777777" w:rsidR="00440428" w:rsidRPr="00440428" w:rsidRDefault="00440428" w:rsidP="00440428">
      <w:pPr>
        <w:rPr>
          <w:lang w:eastAsia="ja-JP"/>
        </w:rPr>
      </w:pPr>
      <w:r>
        <w:rPr>
          <w:lang w:eastAsia="ja-JP"/>
        </w:rPr>
        <w:t>Metadata records that are not for public consumption should never be exposed to a harvesting request. Implementation of security and access control must occur at a lower layer in the network stack than the catalog service is operating, such that authorization/ user authentication information is handled by the e</w:t>
      </w:r>
      <w:r>
        <w:rPr>
          <w:lang w:eastAsia="ja-JP"/>
        </w:rPr>
        <w:t>n</w:t>
      </w:r>
      <w:r>
        <w:rPr>
          <w:lang w:eastAsia="ja-JP"/>
        </w:rPr>
        <w:t xml:space="preserve">vironment containing the catalog client and server. </w:t>
      </w:r>
      <w:r w:rsidR="002B1EF1">
        <w:rPr>
          <w:lang w:eastAsia="ja-JP"/>
        </w:rPr>
        <w:t>Metadata for commercially licensed resources may be publicly accessible, but should clearly indicate the licensing requirements and procedure.</w:t>
      </w:r>
    </w:p>
    <w:p w14:paraId="0E247281" w14:textId="77777777" w:rsidR="00FE27F2" w:rsidRDefault="00FE27F2" w:rsidP="00FE27F2">
      <w:pPr>
        <w:pStyle w:val="Heading2"/>
        <w:rPr>
          <w:lang w:eastAsia="ja-JP"/>
        </w:rPr>
      </w:pPr>
      <w:bookmarkStart w:id="24" w:name="_Toc268092863"/>
      <w:r>
        <w:rPr>
          <w:lang w:eastAsia="ja-JP"/>
        </w:rPr>
        <w:t>Low cost of entry</w:t>
      </w:r>
      <w:bookmarkEnd w:id="24"/>
    </w:p>
    <w:p w14:paraId="2749799C" w14:textId="77777777" w:rsidR="00FE27F2" w:rsidRPr="00FE27F2" w:rsidRDefault="00CB28E6" w:rsidP="00FE27F2">
      <w:pPr>
        <w:rPr>
          <w:lang w:eastAsia="ja-JP"/>
        </w:rPr>
      </w:pPr>
      <w:r>
        <w:rPr>
          <w:lang w:eastAsia="ja-JP"/>
        </w:rPr>
        <w:t>Metadata producers s</w:t>
      </w:r>
      <w:r w:rsidR="00FE27F2">
        <w:rPr>
          <w:lang w:eastAsia="ja-JP"/>
        </w:rPr>
        <w:t>hould be able to reuse</w:t>
      </w:r>
      <w:r>
        <w:rPr>
          <w:lang w:eastAsia="ja-JP"/>
        </w:rPr>
        <w:t xml:space="preserve"> and build on</w:t>
      </w:r>
      <w:r w:rsidR="00FE27F2">
        <w:rPr>
          <w:lang w:eastAsia="ja-JP"/>
        </w:rPr>
        <w:t xml:space="preserve"> existing structured metadata. Minimum r</w:t>
      </w:r>
      <w:r w:rsidR="00FE27F2">
        <w:rPr>
          <w:lang w:eastAsia="ja-JP"/>
        </w:rPr>
        <w:t>e</w:t>
      </w:r>
      <w:r w:rsidR="00FE27F2">
        <w:rPr>
          <w:lang w:eastAsia="ja-JP"/>
        </w:rPr>
        <w:t>quirements should be limited to information that is commonly available.</w:t>
      </w:r>
      <w:r w:rsidR="00154E16">
        <w:rPr>
          <w:lang w:eastAsia="ja-JP"/>
        </w:rPr>
        <w:t xml:space="preserve"> Resource specific details should be provided in text elements in the metadata. Special information necessary to utilize web links (e.g. web service operation) in metadata should be provided by text in the metadata or through linked documents. </w:t>
      </w:r>
    </w:p>
    <w:p w14:paraId="48CB18BC" w14:textId="55ED91CD" w:rsidR="00F0289F" w:rsidRDefault="00E570DC" w:rsidP="00F0289F">
      <w:pPr>
        <w:pStyle w:val="Heading1"/>
        <w:rPr>
          <w:lang w:eastAsia="ja-JP"/>
        </w:rPr>
      </w:pPr>
      <w:bookmarkStart w:id="25" w:name="_Toc268092864"/>
      <w:r>
        <w:rPr>
          <w:lang w:eastAsia="ja-JP"/>
        </w:rPr>
        <w:lastRenderedPageBreak/>
        <w:t xml:space="preserve">Content </w:t>
      </w:r>
      <w:r w:rsidR="00284193">
        <w:rPr>
          <w:lang w:eastAsia="ja-JP"/>
        </w:rPr>
        <w:t>specification</w:t>
      </w:r>
      <w:bookmarkEnd w:id="25"/>
    </w:p>
    <w:p w14:paraId="3280AD94" w14:textId="32F672A7" w:rsidR="00F0289F" w:rsidRDefault="00E570DC" w:rsidP="00F0289F">
      <w:pPr>
        <w:rPr>
          <w:lang w:eastAsia="ja-JP"/>
        </w:rPr>
      </w:pPr>
      <w:r>
        <w:rPr>
          <w:lang w:eastAsia="ja-JP"/>
        </w:rPr>
        <w:t xml:space="preserve">Based on the above discussion, the following </w:t>
      </w:r>
      <w:r w:rsidR="00E16409">
        <w:rPr>
          <w:lang w:eastAsia="ja-JP"/>
        </w:rPr>
        <w:t xml:space="preserve">metadata </w:t>
      </w:r>
      <w:r>
        <w:rPr>
          <w:lang w:eastAsia="ja-JP"/>
        </w:rPr>
        <w:t>content requirements are specified.</w:t>
      </w:r>
      <w:r w:rsidR="006D049C">
        <w:rPr>
          <w:lang w:eastAsia="ja-JP"/>
        </w:rPr>
        <w:t xml:space="preserve"> </w:t>
      </w:r>
    </w:p>
    <w:p w14:paraId="322DFDF3" w14:textId="2C39D5DB" w:rsidR="00994CFC" w:rsidRPr="00CF5886" w:rsidRDefault="00C6040B" w:rsidP="00994CFC">
      <w:r w:rsidRPr="00854756">
        <w:t>We are not proscribing a</w:t>
      </w:r>
      <w:r>
        <w:t>ny</w:t>
      </w:r>
      <w:r w:rsidRPr="00854756">
        <w:t xml:space="preserve"> particular </w:t>
      </w:r>
      <w:r>
        <w:t>meta</w:t>
      </w:r>
      <w:r w:rsidRPr="00854756">
        <w:t>data format, but strongly recommend</w:t>
      </w:r>
      <w:r>
        <w:t xml:space="preserve"> </w:t>
      </w:r>
      <w:hyperlink r:id="rId20" w:history="1">
        <w:r w:rsidRPr="00B53A5D">
          <w:rPr>
            <w:rStyle w:val="Hyperlink"/>
          </w:rPr>
          <w:t>ISO19139</w:t>
        </w:r>
        <w:r>
          <w:rPr>
            <w:rStyle w:val="Hyperlink"/>
          </w:rPr>
          <w:t xml:space="preserve"> XML</w:t>
        </w:r>
      </w:hyperlink>
      <w:r w:rsidRPr="00854756">
        <w:t xml:space="preserve"> </w:t>
      </w:r>
      <w:r>
        <w:t>or</w:t>
      </w:r>
      <w:r w:rsidRPr="00854756">
        <w:t xml:space="preserve"> </w:t>
      </w:r>
      <w:hyperlink r:id="rId21" w:history="1">
        <w:r w:rsidRPr="00B53A5D">
          <w:rPr>
            <w:rStyle w:val="Hyperlink"/>
          </w:rPr>
          <w:t>FGDC CSDGM XML</w:t>
        </w:r>
      </w:hyperlink>
      <w:r>
        <w:t xml:space="preserve">. </w:t>
      </w:r>
      <w:r w:rsidR="00994CFC">
        <w:t>Explanation of fonts used</w:t>
      </w:r>
      <w:r w:rsidR="00994CFC" w:rsidRPr="000C1AE6">
        <w:t xml:space="preserve">: </w:t>
      </w:r>
      <w:r w:rsidR="00994CFC">
        <w:rPr>
          <w:i/>
        </w:rPr>
        <w:t>Terms in italics are groupings of metadata properties</w:t>
      </w:r>
      <w:proofErr w:type="gramStart"/>
      <w:r w:rsidR="00994CFC" w:rsidRPr="00E7119E">
        <w:t>;</w:t>
      </w:r>
      <w:r w:rsidR="00A006A0">
        <w:t xml:space="preserve"> </w:t>
      </w:r>
      <w:r w:rsidR="00994CFC" w:rsidRPr="00E7119E">
        <w:t xml:space="preserve"> </w:t>
      </w:r>
      <w:r w:rsidR="00994CFC" w:rsidRPr="001B6E62">
        <w:rPr>
          <w:rStyle w:val="RequiredField"/>
          <w:color w:val="FF0000"/>
        </w:rPr>
        <w:t>r</w:t>
      </w:r>
      <w:r w:rsidR="00A006A0" w:rsidRPr="001B6E62">
        <w:rPr>
          <w:rStyle w:val="RequiredField"/>
          <w:color w:val="FF0000"/>
        </w:rPr>
        <w:t>equired</w:t>
      </w:r>
      <w:proofErr w:type="gramEnd"/>
      <w:r w:rsidR="00A006A0" w:rsidRPr="001B6E62">
        <w:rPr>
          <w:rStyle w:val="RequiredField"/>
          <w:color w:val="FF0000"/>
        </w:rPr>
        <w:t xml:space="preserve"> (not </w:t>
      </w:r>
      <w:proofErr w:type="spellStart"/>
      <w:r w:rsidR="00A006A0" w:rsidRPr="001B6E62">
        <w:rPr>
          <w:rStyle w:val="RequiredField"/>
          <w:color w:val="FF0000"/>
        </w:rPr>
        <w:t>nilable</w:t>
      </w:r>
      <w:proofErr w:type="spellEnd"/>
      <w:r w:rsidR="00A006A0" w:rsidRPr="001B6E62">
        <w:rPr>
          <w:rStyle w:val="RequiredField"/>
          <w:color w:val="FF0000"/>
        </w:rPr>
        <w:t>)</w:t>
      </w:r>
      <w:r w:rsidR="00A006A0" w:rsidRPr="001B6E62">
        <w:t xml:space="preserve">, </w:t>
      </w:r>
      <w:r w:rsidR="00A006A0">
        <w:rPr>
          <w:rStyle w:val="RequiredField"/>
        </w:rPr>
        <w:t>r</w:t>
      </w:r>
      <w:r w:rsidR="00994CFC" w:rsidRPr="00812E23">
        <w:rPr>
          <w:rStyle w:val="RequiredField"/>
        </w:rPr>
        <w:t>equired</w:t>
      </w:r>
      <w:r w:rsidR="00A006A0">
        <w:rPr>
          <w:rStyle w:val="RequiredField"/>
        </w:rPr>
        <w:t xml:space="preserve"> (</w:t>
      </w:r>
      <w:proofErr w:type="spellStart"/>
      <w:r w:rsidR="00A006A0">
        <w:rPr>
          <w:rStyle w:val="RequiredField"/>
        </w:rPr>
        <w:t>nilable</w:t>
      </w:r>
      <w:proofErr w:type="spellEnd"/>
      <w:r w:rsidR="00A006A0">
        <w:rPr>
          <w:rStyle w:val="RequiredField"/>
        </w:rPr>
        <w:t>)</w:t>
      </w:r>
      <w:r w:rsidR="00994CFC">
        <w:t xml:space="preserve">, </w:t>
      </w:r>
      <w:r w:rsidR="00994CFC" w:rsidRPr="00602E9B">
        <w:rPr>
          <w:rStyle w:val="ConditionalField"/>
        </w:rPr>
        <w:t>conditional</w:t>
      </w:r>
      <w:r w:rsidR="00994CFC">
        <w:t xml:space="preserve">, and </w:t>
      </w:r>
      <w:r w:rsidR="00994CFC" w:rsidRPr="00CF5886">
        <w:rPr>
          <w:b/>
        </w:rPr>
        <w:t>optional</w:t>
      </w:r>
      <w:r w:rsidR="00994CFC">
        <w:t xml:space="preserve"> metadata content; (</w:t>
      </w:r>
      <w:r w:rsidR="00994CFC" w:rsidRPr="00E7119E">
        <w:rPr>
          <w:rStyle w:val="Cardinality"/>
        </w:rPr>
        <w:t>number of values that can be specified</w:t>
      </w:r>
      <w:r w:rsidR="00E16409">
        <w:rPr>
          <w:rStyle w:val="Cardinality"/>
        </w:rPr>
        <w:t xml:space="preserve"> are</w:t>
      </w:r>
      <w:r w:rsidR="00994CFC">
        <w:rPr>
          <w:rStyle w:val="Cardinality"/>
        </w:rPr>
        <w:t xml:space="preserve"> in gray</w:t>
      </w:r>
      <w:r w:rsidR="00994CFC">
        <w:t xml:space="preserve">). </w:t>
      </w:r>
    </w:p>
    <w:p w14:paraId="37659028" w14:textId="5A5475C2" w:rsidR="00994CFC" w:rsidRDefault="00994CFC" w:rsidP="00352229">
      <w:pPr>
        <w:pStyle w:val="Heading2"/>
      </w:pPr>
      <w:bookmarkStart w:id="26" w:name="_Toc268092865"/>
      <w:r>
        <w:t>Minimum</w:t>
      </w:r>
      <w:r w:rsidR="00284193">
        <w:t xml:space="preserve"> content</w:t>
      </w:r>
      <w:bookmarkEnd w:id="26"/>
    </w:p>
    <w:p w14:paraId="751A6484" w14:textId="1A4DDFAD" w:rsidR="009C1B8B" w:rsidRDefault="009C1B8B">
      <w:r>
        <w:t>The follow list includes the minimum required content for basic resource</w:t>
      </w:r>
      <w:r w:rsidR="007F3128">
        <w:t xml:space="preserve"> description,</w:t>
      </w:r>
      <w:r>
        <w:t xml:space="preserve"> discovery</w:t>
      </w:r>
      <w:r w:rsidR="007F3128">
        <w:t>,</w:t>
      </w:r>
      <w:r>
        <w:t xml:space="preserve"> and a</w:t>
      </w:r>
      <w:r>
        <w:t>c</w:t>
      </w:r>
      <w:r>
        <w:t xml:space="preserve">cess. </w:t>
      </w:r>
      <w:r w:rsidR="007F3128">
        <w:t>Several</w:t>
      </w:r>
      <w:r>
        <w:t xml:space="preserve"> of the use case scenarios outlined above could not be supported with only this content.</w:t>
      </w:r>
    </w:p>
    <w:p w14:paraId="6D8C842A" w14:textId="022083CB" w:rsidR="009F5FA2" w:rsidRDefault="009F5FA2" w:rsidP="001B6E62">
      <w:pPr>
        <w:pStyle w:val="Heading3"/>
      </w:pPr>
      <w:r>
        <w:t>Essential</w:t>
      </w:r>
    </w:p>
    <w:p w14:paraId="24C8C622" w14:textId="5C4CAD45" w:rsidR="009F5FA2" w:rsidRPr="009C1B8B" w:rsidRDefault="009F5FA2">
      <w:r>
        <w:t>I</w:t>
      </w:r>
      <w:r w:rsidRPr="009F5FA2">
        <w:t xml:space="preserve">f these elements </w:t>
      </w:r>
      <w:r w:rsidR="00A006A0">
        <w:t>do not provide useful information</w:t>
      </w:r>
      <w:r w:rsidRPr="009F5FA2">
        <w:t>, the metadata is considered</w:t>
      </w:r>
      <w:r>
        <w:t xml:space="preserve"> useless for even the most rudimentary discovery use cases. </w:t>
      </w:r>
      <w:r w:rsidR="00A006A0">
        <w:t>USGIN conformant metadata MUST provide valid values, i.e. a mea</w:t>
      </w:r>
      <w:r w:rsidR="00A006A0">
        <w:t>n</w:t>
      </w:r>
      <w:r w:rsidR="00A006A0">
        <w:t xml:space="preserve">ingful title that identifies the resource, either a URL or text statement of how to obtain the resource, and if the resource is </w:t>
      </w:r>
      <w:proofErr w:type="spellStart"/>
      <w:r w:rsidR="00A006A0">
        <w:t>geolocated</w:t>
      </w:r>
      <w:proofErr w:type="spellEnd"/>
      <w:r w:rsidR="00A006A0">
        <w:t>, a bounding box (see discussion of Extent, below).</w:t>
      </w:r>
    </w:p>
    <w:p w14:paraId="680F161D" w14:textId="41CDF27A" w:rsidR="00994CFC" w:rsidRDefault="00994CFC" w:rsidP="00994CFC">
      <w:pPr>
        <w:pStyle w:val="ColorfulList-Accent11"/>
        <w:numPr>
          <w:ilvl w:val="1"/>
          <w:numId w:val="10"/>
        </w:numPr>
      </w:pPr>
      <w:r w:rsidRPr="001B6E62">
        <w:rPr>
          <w:rStyle w:val="RequiredField"/>
          <w:color w:val="FF0000"/>
        </w:rPr>
        <w:t>Title</w:t>
      </w:r>
      <w:r w:rsidRPr="001B6E62">
        <w:rPr>
          <w:color w:val="FF0000"/>
        </w:rPr>
        <w:t xml:space="preserve"> </w:t>
      </w:r>
      <w:r>
        <w:t>(</w:t>
      </w:r>
      <w:r w:rsidRPr="00E7119E">
        <w:rPr>
          <w:rStyle w:val="Cardinality"/>
        </w:rPr>
        <w:t>1 entry</w:t>
      </w:r>
      <w:r>
        <w:t>): Succinct (preferably &lt;250 characters) name of the resource</w:t>
      </w:r>
      <w:r w:rsidR="009F5FA2">
        <w:t>; should be suff</w:t>
      </w:r>
      <w:r w:rsidR="009F5FA2">
        <w:t>i</w:t>
      </w:r>
      <w:r w:rsidR="009F5FA2">
        <w:t>cient to uniquely identify the resource for a human user.</w:t>
      </w:r>
    </w:p>
    <w:p w14:paraId="17FF1D4A" w14:textId="77777777" w:rsidR="009F5FA2" w:rsidRDefault="009F5FA2" w:rsidP="009F5FA2">
      <w:pPr>
        <w:pStyle w:val="ColorfulList-Accent11"/>
        <w:numPr>
          <w:ilvl w:val="1"/>
          <w:numId w:val="10"/>
        </w:numPr>
      </w:pPr>
      <w:r w:rsidRPr="001B6E62">
        <w:rPr>
          <w:rStyle w:val="Required"/>
          <w:color w:val="FF0000"/>
        </w:rPr>
        <w:t>Access Instructions</w:t>
      </w:r>
      <w:r w:rsidRPr="001B6E62">
        <w:rPr>
          <w:color w:val="FF0000"/>
        </w:rPr>
        <w:t xml:space="preserve"> </w:t>
      </w:r>
      <w:r>
        <w:t>(</w:t>
      </w:r>
      <w:r w:rsidRPr="00E7119E">
        <w:rPr>
          <w:rStyle w:val="Cardinality"/>
        </w:rPr>
        <w:t>1 entr</w:t>
      </w:r>
      <w:r>
        <w:rPr>
          <w:rStyle w:val="Cardinality"/>
        </w:rPr>
        <w:t>y</w:t>
      </w:r>
      <w:r>
        <w:t>):</w:t>
      </w:r>
      <w:r w:rsidRPr="0079652C">
        <w:t xml:space="preserve"> </w:t>
      </w:r>
      <w:r>
        <w:t>Text description of how to access the resource. If the r</w:t>
      </w:r>
      <w:r>
        <w:t>e</w:t>
      </w:r>
      <w:r>
        <w:t>source is accessible online, this must be a URL that will retrieve the resource.</w:t>
      </w:r>
    </w:p>
    <w:p w14:paraId="46C11D8D" w14:textId="6A973A27" w:rsidR="00372234" w:rsidRDefault="00372234" w:rsidP="00372234">
      <w:pPr>
        <w:pStyle w:val="ColorfulList-Accent11"/>
        <w:numPr>
          <w:ilvl w:val="1"/>
          <w:numId w:val="10"/>
        </w:numPr>
      </w:pPr>
      <w:r w:rsidRPr="00C15A1B">
        <w:rPr>
          <w:i/>
        </w:rPr>
        <w:t>Geographic Extent</w:t>
      </w:r>
      <w:r>
        <w:rPr>
          <w:i/>
        </w:rPr>
        <w:t xml:space="preserve"> - Horizontal</w:t>
      </w:r>
      <w:r>
        <w:t xml:space="preserve"> (</w:t>
      </w:r>
      <w:r w:rsidRPr="00E7119E">
        <w:rPr>
          <w:rStyle w:val="Cardinality"/>
        </w:rPr>
        <w:t>1 entry</w:t>
      </w:r>
      <w:r>
        <w:t>, minimum bounding rectangle):</w:t>
      </w:r>
      <w:r w:rsidRPr="001B6E62">
        <w:rPr>
          <w:rStyle w:val="RequiredField"/>
          <w:color w:val="FF0000"/>
        </w:rPr>
        <w:t xml:space="preserve"> North Bounding La</w:t>
      </w:r>
      <w:r w:rsidRPr="001B6E62">
        <w:rPr>
          <w:rStyle w:val="RequiredField"/>
          <w:color w:val="FF0000"/>
        </w:rPr>
        <w:t>t</w:t>
      </w:r>
      <w:r w:rsidRPr="001B6E62">
        <w:rPr>
          <w:rStyle w:val="RequiredField"/>
          <w:color w:val="FF0000"/>
        </w:rPr>
        <w:t>itude, South Bounding Latitude, East Bounding Longitude, West Bounding Longitude.</w:t>
      </w:r>
      <w:r w:rsidRPr="00185A0D">
        <w:t xml:space="preserve"> </w:t>
      </w:r>
      <w:r>
        <w:t xml:space="preserve">Values given in decimal degrees using the </w:t>
      </w:r>
      <w:hyperlink r:id="rId22" w:history="1">
        <w:r w:rsidRPr="00B33029">
          <w:rPr>
            <w:rStyle w:val="Hyperlink"/>
            <w:rFonts w:eastAsia="MS Mincho"/>
          </w:rPr>
          <w:t>WGS</w:t>
        </w:r>
        <w:r>
          <w:rPr>
            <w:rStyle w:val="Hyperlink"/>
            <w:rFonts w:eastAsia="MS Mincho"/>
          </w:rPr>
          <w:t xml:space="preserve"> </w:t>
        </w:r>
        <w:r w:rsidRPr="00B33029">
          <w:rPr>
            <w:rStyle w:val="Hyperlink"/>
            <w:rFonts w:eastAsia="MS Mincho"/>
          </w:rPr>
          <w:t>84</w:t>
        </w:r>
      </w:hyperlink>
      <w:r>
        <w:t xml:space="preserve"> datum. Some resources may not be us</w:t>
      </w:r>
      <w:r>
        <w:t>e</w:t>
      </w:r>
      <w:r>
        <w:t>fully described by an extent; if no extent is specified the default is Earth. If a resource is l</w:t>
      </w:r>
      <w:r>
        <w:t>o</w:t>
      </w:r>
      <w:r>
        <w:t>cated by a point, a tiny bounding box will be constructed with the point location in the SW corner.</w:t>
      </w:r>
    </w:p>
    <w:p w14:paraId="7EC5F6B6" w14:textId="12805EDF" w:rsidR="009F5FA2" w:rsidRDefault="00A006A0" w:rsidP="001B6E62">
      <w:pPr>
        <w:pStyle w:val="Heading3"/>
      </w:pPr>
      <w:r>
        <w:t xml:space="preserve">Mandatory, but </w:t>
      </w:r>
      <w:proofErr w:type="spellStart"/>
      <w:r>
        <w:t>nilable</w:t>
      </w:r>
      <w:proofErr w:type="spellEnd"/>
    </w:p>
    <w:p w14:paraId="077AF11B" w14:textId="60807B60" w:rsidR="00A006A0" w:rsidRPr="001B6E62" w:rsidRDefault="00A006A0" w:rsidP="001B6E62">
      <w:r>
        <w:t>Content elements for which every resource should have useful information, but for which the information may not be available. Must be included in metadata record, but may have value '</w:t>
      </w:r>
      <w:proofErr w:type="spellStart"/>
      <w:r>
        <w:t>nil</w:t>
      </w:r>
      <w:proofErr w:type="gramStart"/>
      <w:r>
        <w:t>:missing</w:t>
      </w:r>
      <w:proofErr w:type="spellEnd"/>
      <w:r>
        <w:t>'</w:t>
      </w:r>
      <w:proofErr w:type="gramEnd"/>
      <w:r>
        <w:t>.</w:t>
      </w:r>
    </w:p>
    <w:p w14:paraId="25D0328D" w14:textId="77777777" w:rsidR="00994CFC" w:rsidRDefault="00994CFC" w:rsidP="00994CFC">
      <w:pPr>
        <w:pStyle w:val="ColorfulList-Accent11"/>
        <w:numPr>
          <w:ilvl w:val="1"/>
          <w:numId w:val="10"/>
        </w:numPr>
      </w:pPr>
      <w:r w:rsidRPr="00812E23">
        <w:rPr>
          <w:rStyle w:val="RequiredField"/>
        </w:rPr>
        <w:t>Description</w:t>
      </w:r>
      <w:r>
        <w:t xml:space="preserve"> (</w:t>
      </w:r>
      <w:r w:rsidRPr="00E7119E">
        <w:rPr>
          <w:rStyle w:val="Cardinality"/>
        </w:rPr>
        <w:t>1 entry</w:t>
      </w:r>
      <w:r>
        <w:t>): I</w:t>
      </w:r>
      <w:r w:rsidRPr="00B77387">
        <w:t xml:space="preserve">nform the reader about the </w:t>
      </w:r>
      <w:r>
        <w:t>resource's</w:t>
      </w:r>
      <w:r w:rsidRPr="00B77387">
        <w:t xml:space="preserve"> content as well as its context</w:t>
      </w:r>
      <w:r>
        <w:t xml:space="preserve">. </w:t>
      </w:r>
    </w:p>
    <w:p w14:paraId="3F3000CC" w14:textId="77777777" w:rsidR="00994CFC" w:rsidRDefault="00994CFC" w:rsidP="00994CFC">
      <w:pPr>
        <w:pStyle w:val="ColorfulList-Accent11"/>
        <w:numPr>
          <w:ilvl w:val="1"/>
          <w:numId w:val="10"/>
        </w:numPr>
      </w:pPr>
      <w:r w:rsidRPr="001C5051">
        <w:rPr>
          <w:rStyle w:val="RequiredField"/>
        </w:rPr>
        <w:t>Originators</w:t>
      </w:r>
      <w:r>
        <w:t xml:space="preserve"> (</w:t>
      </w:r>
      <w:r w:rsidRPr="00E7119E">
        <w:rPr>
          <w:rStyle w:val="Cardinality"/>
        </w:rPr>
        <w:t>1 to many entries</w:t>
      </w:r>
      <w:r>
        <w:t>): Authors, editors, or corporate authors/curators of the r</w:t>
      </w:r>
      <w:r>
        <w:t>e</w:t>
      </w:r>
      <w:r>
        <w:t>source.</w:t>
      </w:r>
    </w:p>
    <w:p w14:paraId="37764E3C" w14:textId="38FADEC5" w:rsidR="00994CFC" w:rsidRDefault="00994CFC" w:rsidP="00352229">
      <w:pPr>
        <w:pStyle w:val="ColorfulList-Accent11"/>
        <w:numPr>
          <w:ilvl w:val="1"/>
          <w:numId w:val="10"/>
        </w:numPr>
      </w:pPr>
      <w:r w:rsidRPr="00812E23">
        <w:rPr>
          <w:rStyle w:val="RequiredField"/>
        </w:rPr>
        <w:t>Publication Date</w:t>
      </w:r>
      <w:r w:rsidRPr="00C75A79">
        <w:rPr>
          <w:rStyle w:val="Strong"/>
          <w:rFonts w:eastAsia="MS Mincho"/>
        </w:rPr>
        <w:t xml:space="preserve"> </w:t>
      </w:r>
      <w:r>
        <w:t>(</w:t>
      </w:r>
      <w:r w:rsidRPr="00E7119E">
        <w:rPr>
          <w:rStyle w:val="Cardinality"/>
        </w:rPr>
        <w:t>1 entry</w:t>
      </w:r>
      <w:r>
        <w:t xml:space="preserve">): Publication, origination, or update date (not temporal extent) for the resource. Use a "year" or </w:t>
      </w:r>
      <w:hyperlink r:id="rId23" w:anchor="Combined_date_and_time_representations" w:history="1">
        <w:r w:rsidRPr="00F0435A">
          <w:rPr>
            <w:rStyle w:val="Hyperlink"/>
            <w:rFonts w:eastAsia="MS Mincho"/>
          </w:rPr>
          <w:t>ISO 8601 date and time</w:t>
        </w:r>
      </w:hyperlink>
      <w:r>
        <w:t xml:space="preserve"> format. Alternative date formatting must be machine readable and consistent across all datasets.</w:t>
      </w:r>
      <w:r w:rsidR="00E16409">
        <w:t xml:space="preserve"> If no publication date is known, estimate the publication date range, enter the oldest year as the publication date, and include the estimated date range in the Description field.</w:t>
      </w:r>
    </w:p>
    <w:p w14:paraId="01675020" w14:textId="5F77B46E" w:rsidR="00A006A0" w:rsidRDefault="00A006A0" w:rsidP="001B6E62">
      <w:pPr>
        <w:pStyle w:val="Heading3"/>
      </w:pPr>
      <w:r>
        <w:t>Mandatory, generally provided automatically</w:t>
      </w:r>
    </w:p>
    <w:p w14:paraId="70BEB6CC" w14:textId="3AED8364" w:rsidR="00A006A0" w:rsidRPr="001B6E62" w:rsidRDefault="00A006A0" w:rsidP="001B6E62">
      <w:r>
        <w:t>These elements provide essential information for the operation of a distributed catalog system with ha</w:t>
      </w:r>
      <w:r>
        <w:t>r</w:t>
      </w:r>
      <w:r>
        <w:t>vesting of metadata between catalog servers. Values should be populated automatically by metadata creation tools, requiring no user input. Nil values are allowed.</w:t>
      </w:r>
    </w:p>
    <w:p w14:paraId="76624504" w14:textId="6FEC1784" w:rsidR="00994CFC" w:rsidRDefault="00994CFC" w:rsidP="00994CFC">
      <w:pPr>
        <w:pStyle w:val="ColorfulList-Accent11"/>
        <w:numPr>
          <w:ilvl w:val="1"/>
          <w:numId w:val="10"/>
        </w:numPr>
      </w:pPr>
      <w:r>
        <w:rPr>
          <w:rStyle w:val="Required"/>
        </w:rPr>
        <w:t xml:space="preserve">Distribution </w:t>
      </w:r>
      <w:r w:rsidR="000D7FD5">
        <w:rPr>
          <w:rStyle w:val="Required"/>
        </w:rPr>
        <w:t>C</w:t>
      </w:r>
      <w:r>
        <w:rPr>
          <w:rStyle w:val="Required"/>
        </w:rPr>
        <w:t xml:space="preserve">ontact </w:t>
      </w:r>
      <w:r w:rsidR="000D7FD5">
        <w:rPr>
          <w:rStyle w:val="Required"/>
        </w:rPr>
        <w:t>P</w:t>
      </w:r>
      <w:r>
        <w:rPr>
          <w:rStyle w:val="Required"/>
        </w:rPr>
        <w:t>arty</w:t>
      </w:r>
      <w:r>
        <w:rPr>
          <w:i/>
        </w:rPr>
        <w:t xml:space="preserve"> </w:t>
      </w:r>
      <w:r>
        <w:t>(</w:t>
      </w:r>
      <w:r w:rsidRPr="00E7119E">
        <w:rPr>
          <w:rStyle w:val="Cardinality"/>
        </w:rPr>
        <w:t>1 entry</w:t>
      </w:r>
      <w:r>
        <w:t xml:space="preserve">): The party </w:t>
      </w:r>
      <w:r w:rsidR="00B26BD5">
        <w:t xml:space="preserve">(name of organization or person, etc.) </w:t>
      </w:r>
      <w:r>
        <w:t>to co</w:t>
      </w:r>
      <w:r>
        <w:t>n</w:t>
      </w:r>
      <w:r>
        <w:t>tact about accessing the resource.</w:t>
      </w:r>
    </w:p>
    <w:p w14:paraId="416F2FB2" w14:textId="36A0AFA3" w:rsidR="00994CFC" w:rsidRDefault="00994CFC" w:rsidP="00994CFC">
      <w:pPr>
        <w:pStyle w:val="ColorfulList-Accent11"/>
        <w:numPr>
          <w:ilvl w:val="1"/>
          <w:numId w:val="10"/>
        </w:numPr>
      </w:pPr>
      <w:r>
        <w:rPr>
          <w:rStyle w:val="Required"/>
        </w:rPr>
        <w:lastRenderedPageBreak/>
        <w:t xml:space="preserve">Distribution </w:t>
      </w:r>
      <w:r w:rsidR="000D7FD5">
        <w:rPr>
          <w:rStyle w:val="Required"/>
        </w:rPr>
        <w:t>C</w:t>
      </w:r>
      <w:r>
        <w:rPr>
          <w:rStyle w:val="Required"/>
        </w:rPr>
        <w:t xml:space="preserve">ontact </w:t>
      </w:r>
      <w:r w:rsidR="000D7FD5">
        <w:rPr>
          <w:rStyle w:val="Required"/>
        </w:rPr>
        <w:t>E</w:t>
      </w:r>
      <w:r>
        <w:rPr>
          <w:rStyle w:val="Required"/>
        </w:rPr>
        <w:t>mail</w:t>
      </w:r>
      <w:r w:rsidRPr="00352229">
        <w:t xml:space="preserve"> </w:t>
      </w:r>
      <w:r>
        <w:t>(</w:t>
      </w:r>
      <w:r w:rsidRPr="00E7119E">
        <w:rPr>
          <w:rStyle w:val="Cardinality"/>
        </w:rPr>
        <w:t>1 entry</w:t>
      </w:r>
      <w:r>
        <w:t xml:space="preserve">): </w:t>
      </w:r>
      <w:r w:rsidR="00B26BD5">
        <w:t>H</w:t>
      </w:r>
      <w:r>
        <w:t>ow to contact the party responsible for distribution</w:t>
      </w:r>
    </w:p>
    <w:p w14:paraId="389CAEF4" w14:textId="77777777" w:rsidR="00994CFC" w:rsidRPr="00EB41E2" w:rsidRDefault="00994CFC" w:rsidP="00994CFC">
      <w:pPr>
        <w:pStyle w:val="ColorfulList-Accent11"/>
        <w:numPr>
          <w:ilvl w:val="1"/>
          <w:numId w:val="10"/>
        </w:numPr>
      </w:pPr>
      <w:r w:rsidRPr="00EB41E2">
        <w:rPr>
          <w:rStyle w:val="RequiredField"/>
        </w:rPr>
        <w:t>Metadata Date</w:t>
      </w:r>
      <w:r>
        <w:t xml:space="preserve"> (</w:t>
      </w:r>
      <w:r w:rsidRPr="00EB41E2">
        <w:rPr>
          <w:rStyle w:val="Cardinality"/>
        </w:rPr>
        <w:t>1 entry</w:t>
      </w:r>
      <w:r>
        <w:t xml:space="preserve">): Last metadata update/creation date-time stamp in </w:t>
      </w:r>
      <w:hyperlink r:id="rId24" w:anchor="Combined_date_and_time_representations" w:history="1">
        <w:r w:rsidRPr="00F0435A">
          <w:rPr>
            <w:rStyle w:val="Hyperlink"/>
            <w:rFonts w:eastAsia="MS Mincho"/>
          </w:rPr>
          <w:t>ISO 8601 date and time</w:t>
        </w:r>
      </w:hyperlink>
      <w:r>
        <w:t xml:space="preserve"> format. This may be automatically updated on metadata import if a metadata format conversion is necessary. </w:t>
      </w:r>
    </w:p>
    <w:p w14:paraId="7E09FAE0" w14:textId="3DF4D811" w:rsidR="00994CFC" w:rsidRDefault="00994CFC" w:rsidP="00994CFC">
      <w:pPr>
        <w:pStyle w:val="ColorfulList-Accent11"/>
        <w:numPr>
          <w:ilvl w:val="1"/>
          <w:numId w:val="10"/>
        </w:numPr>
      </w:pPr>
      <w:r>
        <w:rPr>
          <w:rStyle w:val="RequiredField"/>
        </w:rPr>
        <w:t xml:space="preserve">Metadata </w:t>
      </w:r>
      <w:r w:rsidR="000D7FD5">
        <w:rPr>
          <w:rStyle w:val="RequiredField"/>
        </w:rPr>
        <w:t>C</w:t>
      </w:r>
      <w:r>
        <w:rPr>
          <w:rStyle w:val="RequiredField"/>
        </w:rPr>
        <w:t xml:space="preserve">ontact </w:t>
      </w:r>
      <w:r w:rsidR="000D7FD5">
        <w:rPr>
          <w:rStyle w:val="RequiredField"/>
        </w:rPr>
        <w:t>P</w:t>
      </w:r>
      <w:r>
        <w:rPr>
          <w:rStyle w:val="RequiredField"/>
        </w:rPr>
        <w:t>arty</w:t>
      </w:r>
      <w:r w:rsidRPr="001F72C0">
        <w:rPr>
          <w:i/>
        </w:rPr>
        <w:t xml:space="preserve"> </w:t>
      </w:r>
      <w:r>
        <w:t>(</w:t>
      </w:r>
      <w:r w:rsidRPr="00E7119E">
        <w:rPr>
          <w:rStyle w:val="Cardinality"/>
        </w:rPr>
        <w:t>1 entry</w:t>
      </w:r>
      <w:r>
        <w:t>): The party</w:t>
      </w:r>
      <w:r w:rsidR="00B26BD5">
        <w:t xml:space="preserve"> (name of organization or person, etc.)</w:t>
      </w:r>
      <w:r>
        <w:t xml:space="preserve"> to contact with questions about the metadata itself</w:t>
      </w:r>
    </w:p>
    <w:p w14:paraId="43661F10" w14:textId="249C06BC" w:rsidR="00994CFC" w:rsidRPr="001F72C0" w:rsidRDefault="00994CFC" w:rsidP="00994CFC">
      <w:pPr>
        <w:pStyle w:val="ColorfulList-Accent11"/>
        <w:numPr>
          <w:ilvl w:val="1"/>
          <w:numId w:val="10"/>
        </w:numPr>
      </w:pPr>
      <w:r>
        <w:rPr>
          <w:rStyle w:val="RequiredField"/>
        </w:rPr>
        <w:t xml:space="preserve">Metadata </w:t>
      </w:r>
      <w:r w:rsidR="000D7FD5">
        <w:rPr>
          <w:rStyle w:val="RequiredField"/>
        </w:rPr>
        <w:t>C</w:t>
      </w:r>
      <w:r>
        <w:rPr>
          <w:rStyle w:val="RequiredField"/>
        </w:rPr>
        <w:t xml:space="preserve">ontact </w:t>
      </w:r>
      <w:r w:rsidR="000D7FD5">
        <w:rPr>
          <w:rStyle w:val="RequiredField"/>
        </w:rPr>
        <w:t>E</w:t>
      </w:r>
      <w:r w:rsidRPr="00812E23">
        <w:rPr>
          <w:rStyle w:val="RequiredField"/>
        </w:rPr>
        <w:t>mail</w:t>
      </w:r>
      <w:r>
        <w:t xml:space="preserve"> (</w:t>
      </w:r>
      <w:r w:rsidRPr="00E7119E">
        <w:rPr>
          <w:rStyle w:val="Cardinality"/>
        </w:rPr>
        <w:t>1 entry</w:t>
      </w:r>
      <w:r>
        <w:t xml:space="preserve">): </w:t>
      </w:r>
      <w:r w:rsidR="00BF592D">
        <w:t>H</w:t>
      </w:r>
      <w:r>
        <w:t xml:space="preserve">ow to contact the party responsible for metadata content and accuracy </w:t>
      </w:r>
    </w:p>
    <w:p w14:paraId="3FC27F5B" w14:textId="44D2F4DE" w:rsidR="00994CFC" w:rsidRPr="001F72C0" w:rsidRDefault="00994CFC" w:rsidP="00994CFC">
      <w:pPr>
        <w:pStyle w:val="ColorfulList-Accent11"/>
        <w:numPr>
          <w:ilvl w:val="1"/>
          <w:numId w:val="10"/>
        </w:numPr>
      </w:pPr>
      <w:r w:rsidRPr="00185A0D">
        <w:rPr>
          <w:rStyle w:val="Required"/>
        </w:rPr>
        <w:t xml:space="preserve">Metadata </w:t>
      </w:r>
      <w:r w:rsidR="000D7FD5">
        <w:rPr>
          <w:rStyle w:val="Required"/>
        </w:rPr>
        <w:t>S</w:t>
      </w:r>
      <w:r w:rsidRPr="00185A0D">
        <w:rPr>
          <w:rStyle w:val="Required"/>
        </w:rPr>
        <w:t>pecification</w:t>
      </w:r>
      <w:r>
        <w:t xml:space="preserve"> (</w:t>
      </w:r>
      <w:r w:rsidRPr="00E7119E">
        <w:rPr>
          <w:rStyle w:val="Cardinality"/>
        </w:rPr>
        <w:t>1 entry</w:t>
      </w:r>
      <w:r>
        <w:t xml:space="preserve">): Identifier for metadata specification used to create a metadata record encoding this content. </w:t>
      </w:r>
    </w:p>
    <w:p w14:paraId="4A8BB58D" w14:textId="7B47C50A" w:rsidR="00C6040B" w:rsidRDefault="000A3074" w:rsidP="00C6040B">
      <w:pPr>
        <w:pStyle w:val="Heading2"/>
      </w:pPr>
      <w:bookmarkStart w:id="27" w:name="_Toc268092866"/>
      <w:r>
        <w:t xml:space="preserve">Recommended </w:t>
      </w:r>
      <w:r w:rsidR="00284193">
        <w:t>m</w:t>
      </w:r>
      <w:r w:rsidR="00C6040B">
        <w:t xml:space="preserve">etadata </w:t>
      </w:r>
      <w:r w:rsidR="00284193">
        <w:t>content</w:t>
      </w:r>
      <w:bookmarkEnd w:id="27"/>
    </w:p>
    <w:p w14:paraId="56A59096" w14:textId="1A734CDE" w:rsidR="000A3074" w:rsidRDefault="000A3074" w:rsidP="00352229">
      <w:r>
        <w:t>This section extends the minimum content requirements with recommended content to produce useful metadata to describe resources, credit the originator of the resource, and inform users how to obtain or access a resource. The resource description should provide sufficient information to assist in discovery of the resource through an online search, and to allow users to evaluate the fitness of the resource for an i</w:t>
      </w:r>
      <w:r>
        <w:t>n</w:t>
      </w:r>
      <w:r>
        <w:t>tended purpose.</w:t>
      </w:r>
    </w:p>
    <w:p w14:paraId="4A2DA991" w14:textId="74D2B834" w:rsidR="00BF592D" w:rsidRPr="00CF5886" w:rsidRDefault="00BF592D" w:rsidP="00BF592D">
      <w:r>
        <w:t>Explanation of fonts used</w:t>
      </w:r>
      <w:r w:rsidRPr="000C1AE6">
        <w:t xml:space="preserve">: </w:t>
      </w:r>
      <w:r>
        <w:rPr>
          <w:i/>
        </w:rPr>
        <w:t>Terms in italics are groupings of metadata properties</w:t>
      </w:r>
      <w:proofErr w:type="gramStart"/>
      <w:r w:rsidRPr="00E7119E">
        <w:t>;</w:t>
      </w:r>
      <w:r w:rsidR="00372234">
        <w:t xml:space="preserve"> </w:t>
      </w:r>
      <w:r w:rsidR="00372234" w:rsidRPr="00E7119E">
        <w:t xml:space="preserve"> </w:t>
      </w:r>
      <w:r w:rsidR="00372234" w:rsidRPr="00870EBA">
        <w:rPr>
          <w:rStyle w:val="RequiredField"/>
          <w:color w:val="FF0000"/>
        </w:rPr>
        <w:t>required</w:t>
      </w:r>
      <w:proofErr w:type="gramEnd"/>
      <w:r w:rsidR="00372234" w:rsidRPr="00870EBA">
        <w:rPr>
          <w:rStyle w:val="RequiredField"/>
          <w:color w:val="FF0000"/>
        </w:rPr>
        <w:t xml:space="preserve"> (not </w:t>
      </w:r>
      <w:proofErr w:type="spellStart"/>
      <w:r w:rsidR="00372234" w:rsidRPr="00870EBA">
        <w:rPr>
          <w:rStyle w:val="RequiredField"/>
          <w:color w:val="FF0000"/>
        </w:rPr>
        <w:t>nilable</w:t>
      </w:r>
      <w:proofErr w:type="spellEnd"/>
      <w:r w:rsidR="00372234" w:rsidRPr="00870EBA">
        <w:rPr>
          <w:rStyle w:val="RequiredField"/>
          <w:color w:val="FF0000"/>
        </w:rPr>
        <w:t>)</w:t>
      </w:r>
      <w:r w:rsidR="00372234" w:rsidRPr="00870EBA">
        <w:t xml:space="preserve">, </w:t>
      </w:r>
      <w:r w:rsidR="00372234">
        <w:rPr>
          <w:rStyle w:val="RequiredField"/>
        </w:rPr>
        <w:t>r</w:t>
      </w:r>
      <w:r w:rsidR="00372234" w:rsidRPr="00812E23">
        <w:rPr>
          <w:rStyle w:val="RequiredField"/>
        </w:rPr>
        <w:t>equired</w:t>
      </w:r>
      <w:r w:rsidR="00372234">
        <w:rPr>
          <w:rStyle w:val="RequiredField"/>
        </w:rPr>
        <w:t xml:space="preserve"> (</w:t>
      </w:r>
      <w:proofErr w:type="spellStart"/>
      <w:r w:rsidR="00372234">
        <w:rPr>
          <w:rStyle w:val="RequiredField"/>
        </w:rPr>
        <w:t>nilable</w:t>
      </w:r>
      <w:proofErr w:type="spellEnd"/>
      <w:r w:rsidR="00372234">
        <w:rPr>
          <w:rStyle w:val="RequiredField"/>
        </w:rPr>
        <w:t>)</w:t>
      </w:r>
      <w:r w:rsidR="00372234">
        <w:t>,</w:t>
      </w:r>
      <w:r>
        <w:t xml:space="preserve"> </w:t>
      </w:r>
      <w:r w:rsidRPr="00602E9B">
        <w:rPr>
          <w:rStyle w:val="ConditionalField"/>
        </w:rPr>
        <w:t>conditional</w:t>
      </w:r>
      <w:r>
        <w:t xml:space="preserve">, and </w:t>
      </w:r>
      <w:r w:rsidRPr="00CF5886">
        <w:rPr>
          <w:b/>
        </w:rPr>
        <w:t>optional</w:t>
      </w:r>
      <w:r>
        <w:t xml:space="preserve"> metadata content; (</w:t>
      </w:r>
      <w:r w:rsidRPr="00E7119E">
        <w:rPr>
          <w:rStyle w:val="Cardinality"/>
        </w:rPr>
        <w:t>number of values that can be specified</w:t>
      </w:r>
      <w:r>
        <w:rPr>
          <w:rStyle w:val="Cardinality"/>
        </w:rPr>
        <w:t xml:space="preserve"> are in gray</w:t>
      </w:r>
      <w:r>
        <w:t xml:space="preserve">). </w:t>
      </w:r>
    </w:p>
    <w:p w14:paraId="7B80281C" w14:textId="77777777" w:rsidR="00BF592D" w:rsidRPr="0067120A" w:rsidRDefault="00BF592D" w:rsidP="00352229"/>
    <w:p w14:paraId="3B45E91A" w14:textId="20FA91C8" w:rsidR="00C6040B" w:rsidRPr="00C15A1B" w:rsidRDefault="00D02F37" w:rsidP="00C6040B">
      <w:pPr>
        <w:pStyle w:val="ColorfulList-Accent11"/>
        <w:numPr>
          <w:ilvl w:val="0"/>
          <w:numId w:val="10"/>
        </w:numPr>
        <w:rPr>
          <w:i/>
        </w:rPr>
      </w:pPr>
      <w:r>
        <w:rPr>
          <w:i/>
        </w:rPr>
        <w:t>Resource</w:t>
      </w:r>
    </w:p>
    <w:p w14:paraId="040C6723" w14:textId="77777777" w:rsidR="00C6040B" w:rsidRDefault="00C6040B" w:rsidP="00C6040B">
      <w:pPr>
        <w:pStyle w:val="ColorfulList-Accent11"/>
        <w:numPr>
          <w:ilvl w:val="1"/>
          <w:numId w:val="10"/>
        </w:numPr>
      </w:pPr>
      <w:r w:rsidRPr="001B6E62">
        <w:rPr>
          <w:rStyle w:val="RequiredField"/>
          <w:color w:val="FF0000"/>
        </w:rPr>
        <w:t>Title</w:t>
      </w:r>
      <w:r w:rsidRPr="001B6E62">
        <w:rPr>
          <w:color w:val="FF0000"/>
        </w:rPr>
        <w:t xml:space="preserve"> </w:t>
      </w:r>
      <w:r>
        <w:t>(</w:t>
      </w:r>
      <w:r w:rsidRPr="00E7119E">
        <w:rPr>
          <w:rStyle w:val="Cardinality"/>
        </w:rPr>
        <w:t>1 entry</w:t>
      </w:r>
      <w:r>
        <w:t>): Succinct (preferably &lt;250 characters) name of the resource.</w:t>
      </w:r>
    </w:p>
    <w:p w14:paraId="6ADD5146" w14:textId="77777777" w:rsidR="00C6040B" w:rsidRDefault="00C6040B" w:rsidP="00C6040B">
      <w:pPr>
        <w:pStyle w:val="ColorfulList-Accent11"/>
        <w:numPr>
          <w:ilvl w:val="1"/>
          <w:numId w:val="10"/>
        </w:numPr>
      </w:pPr>
      <w:r w:rsidRPr="00812E23">
        <w:rPr>
          <w:rStyle w:val="RequiredField"/>
        </w:rPr>
        <w:t>Description</w:t>
      </w:r>
      <w:r>
        <w:t xml:space="preserve"> (</w:t>
      </w:r>
      <w:r w:rsidRPr="00E7119E">
        <w:rPr>
          <w:rStyle w:val="Cardinality"/>
        </w:rPr>
        <w:t>1 entry</w:t>
      </w:r>
      <w:r>
        <w:t>): I</w:t>
      </w:r>
      <w:r w:rsidRPr="00B77387">
        <w:t xml:space="preserve">nform the reader about the </w:t>
      </w:r>
      <w:r>
        <w:t>resource's</w:t>
      </w:r>
      <w:r w:rsidRPr="00B77387">
        <w:t xml:space="preserve"> content as well as its context</w:t>
      </w:r>
      <w:r>
        <w:t xml:space="preserve">. </w:t>
      </w:r>
    </w:p>
    <w:p w14:paraId="4783E709" w14:textId="77777777" w:rsidR="00C6040B" w:rsidRDefault="00C6040B" w:rsidP="00C6040B">
      <w:pPr>
        <w:pStyle w:val="ColorfulList-Accent11"/>
        <w:numPr>
          <w:ilvl w:val="1"/>
          <w:numId w:val="10"/>
        </w:numPr>
      </w:pPr>
      <w:r w:rsidRPr="001C5051">
        <w:rPr>
          <w:rStyle w:val="RequiredField"/>
        </w:rPr>
        <w:t>Originators</w:t>
      </w:r>
      <w:r>
        <w:t xml:space="preserve"> (</w:t>
      </w:r>
      <w:r w:rsidRPr="00E7119E">
        <w:rPr>
          <w:rStyle w:val="Cardinality"/>
        </w:rPr>
        <w:t>1 to many entries</w:t>
      </w:r>
      <w:r>
        <w:t>): Authors, editors, or corporate authors/curators of the r</w:t>
      </w:r>
      <w:r>
        <w:t>e</w:t>
      </w:r>
      <w:r>
        <w:t>source.</w:t>
      </w:r>
    </w:p>
    <w:p w14:paraId="2A4320CF" w14:textId="04AF2D6E" w:rsidR="00C6040B" w:rsidRDefault="00C6040B" w:rsidP="00C6040B">
      <w:pPr>
        <w:pStyle w:val="ColorfulList-Accent11"/>
        <w:numPr>
          <w:ilvl w:val="1"/>
          <w:numId w:val="10"/>
        </w:numPr>
      </w:pPr>
      <w:r w:rsidRPr="00812E23">
        <w:rPr>
          <w:rStyle w:val="RequiredField"/>
        </w:rPr>
        <w:t>Publication Date</w:t>
      </w:r>
      <w:r w:rsidRPr="00C75A79">
        <w:rPr>
          <w:rStyle w:val="Strong"/>
          <w:rFonts w:eastAsia="MS Mincho"/>
        </w:rPr>
        <w:t xml:space="preserve"> </w:t>
      </w:r>
      <w:r>
        <w:t>(</w:t>
      </w:r>
      <w:r w:rsidRPr="00E7119E">
        <w:rPr>
          <w:rStyle w:val="Cardinality"/>
        </w:rPr>
        <w:t>1 entry</w:t>
      </w:r>
      <w:r>
        <w:t xml:space="preserve">): Publication, origination, or update date (not temporal extent) for the resource. Use a "year" or </w:t>
      </w:r>
      <w:hyperlink r:id="rId25" w:anchor="Combined_date_and_time_representations" w:history="1">
        <w:r w:rsidRPr="00F0435A">
          <w:rPr>
            <w:rStyle w:val="Hyperlink"/>
            <w:rFonts w:eastAsia="MS Mincho"/>
          </w:rPr>
          <w:t>ISO 8601 date and time</w:t>
        </w:r>
      </w:hyperlink>
      <w:r>
        <w:t xml:space="preserve"> format. Alternative date formatting must be machine readable and consistent across all datasets.</w:t>
      </w:r>
      <w:r w:rsidR="00E16409">
        <w:t xml:space="preserve"> If no publication date is known, estimate </w:t>
      </w:r>
      <w:r w:rsidR="00AB3641">
        <w:t>the</w:t>
      </w:r>
      <w:r w:rsidR="00E16409">
        <w:t xml:space="preserve"> publication date range, enter the oldest year as the publication date, and include the estimated date range in the Description field.</w:t>
      </w:r>
    </w:p>
    <w:p w14:paraId="4FEE0925" w14:textId="77777777" w:rsidR="00372234" w:rsidRDefault="00372234" w:rsidP="00372234">
      <w:pPr>
        <w:pStyle w:val="ColorfulList-Accent11"/>
        <w:numPr>
          <w:ilvl w:val="1"/>
          <w:numId w:val="10"/>
        </w:numPr>
      </w:pPr>
      <w:r w:rsidRPr="00C15A1B">
        <w:rPr>
          <w:i/>
        </w:rPr>
        <w:t>Geographic Extent</w:t>
      </w:r>
      <w:r>
        <w:rPr>
          <w:i/>
        </w:rPr>
        <w:t xml:space="preserve"> - Horizontal</w:t>
      </w:r>
      <w:r>
        <w:t xml:space="preserve"> (</w:t>
      </w:r>
      <w:r w:rsidRPr="00E7119E">
        <w:rPr>
          <w:rStyle w:val="Cardinality"/>
        </w:rPr>
        <w:t>1 entry</w:t>
      </w:r>
      <w:r>
        <w:t>, minimum bounding rectangle):</w:t>
      </w:r>
      <w:r w:rsidRPr="00870EBA">
        <w:rPr>
          <w:rStyle w:val="RequiredField"/>
          <w:color w:val="FF0000"/>
        </w:rPr>
        <w:t xml:space="preserve"> North Bounding La</w:t>
      </w:r>
      <w:r w:rsidRPr="00870EBA">
        <w:rPr>
          <w:rStyle w:val="RequiredField"/>
          <w:color w:val="FF0000"/>
        </w:rPr>
        <w:t>t</w:t>
      </w:r>
      <w:r w:rsidRPr="00870EBA">
        <w:rPr>
          <w:rStyle w:val="RequiredField"/>
          <w:color w:val="FF0000"/>
        </w:rPr>
        <w:t>itude</w:t>
      </w:r>
      <w:r w:rsidRPr="00870EBA">
        <w:rPr>
          <w:rStyle w:val="RequiredField"/>
          <w:b w:val="0"/>
          <w:color w:val="FF0000"/>
        </w:rPr>
        <w:t xml:space="preserve">, </w:t>
      </w:r>
      <w:r w:rsidRPr="00870EBA">
        <w:rPr>
          <w:rStyle w:val="RequiredField"/>
          <w:color w:val="FF0000"/>
        </w:rPr>
        <w:t>South Bounding Latitude</w:t>
      </w:r>
      <w:r w:rsidRPr="00870EBA">
        <w:rPr>
          <w:rStyle w:val="RequiredField"/>
          <w:b w:val="0"/>
          <w:color w:val="FF0000"/>
        </w:rPr>
        <w:t xml:space="preserve">, </w:t>
      </w:r>
      <w:r w:rsidRPr="00870EBA">
        <w:rPr>
          <w:rStyle w:val="RequiredField"/>
          <w:color w:val="FF0000"/>
        </w:rPr>
        <w:t>East Bounding Longitude</w:t>
      </w:r>
      <w:r w:rsidRPr="00870EBA">
        <w:rPr>
          <w:rStyle w:val="RequiredField"/>
          <w:b w:val="0"/>
          <w:color w:val="FF0000"/>
        </w:rPr>
        <w:t xml:space="preserve">, </w:t>
      </w:r>
      <w:r w:rsidRPr="00870EBA">
        <w:rPr>
          <w:rStyle w:val="RequiredField"/>
          <w:color w:val="FF0000"/>
        </w:rPr>
        <w:t>West Bounding Longitude.</w:t>
      </w:r>
      <w:r w:rsidRPr="00185A0D">
        <w:t xml:space="preserve"> </w:t>
      </w:r>
      <w:r>
        <w:t xml:space="preserve">Values given in decimal degrees using the </w:t>
      </w:r>
      <w:hyperlink r:id="rId26" w:history="1">
        <w:r w:rsidRPr="00B33029">
          <w:rPr>
            <w:rStyle w:val="Hyperlink"/>
            <w:rFonts w:eastAsia="MS Mincho"/>
          </w:rPr>
          <w:t>WGS</w:t>
        </w:r>
        <w:r>
          <w:rPr>
            <w:rStyle w:val="Hyperlink"/>
            <w:rFonts w:eastAsia="MS Mincho"/>
          </w:rPr>
          <w:t xml:space="preserve"> </w:t>
        </w:r>
        <w:r w:rsidRPr="00B33029">
          <w:rPr>
            <w:rStyle w:val="Hyperlink"/>
            <w:rFonts w:eastAsia="MS Mincho"/>
          </w:rPr>
          <w:t>84</w:t>
        </w:r>
      </w:hyperlink>
      <w:r>
        <w:t xml:space="preserve"> datum. Some resources may not be us</w:t>
      </w:r>
      <w:r>
        <w:t>e</w:t>
      </w:r>
      <w:r>
        <w:t>fully described by an extent; if no extent is specified the default is Earth. If a resource is l</w:t>
      </w:r>
      <w:r>
        <w:t>o</w:t>
      </w:r>
      <w:r>
        <w:t>cated by a point, a tiny bounding box will be constructed with the point location in the SW corner.</w:t>
      </w:r>
    </w:p>
    <w:p w14:paraId="497CDF14" w14:textId="562DDE1E" w:rsidR="007F3128" w:rsidRDefault="00DC4BF7" w:rsidP="007F3128">
      <w:pPr>
        <w:pStyle w:val="ColorfulList-Accent11"/>
        <w:numPr>
          <w:ilvl w:val="1"/>
          <w:numId w:val="10"/>
        </w:numPr>
      </w:pPr>
      <w:r>
        <w:rPr>
          <w:i/>
        </w:rPr>
        <w:t>Co</w:t>
      </w:r>
      <w:r w:rsidR="0015152E">
        <w:rPr>
          <w:i/>
        </w:rPr>
        <w:t>n</w:t>
      </w:r>
      <w:r>
        <w:rPr>
          <w:i/>
        </w:rPr>
        <w:t xml:space="preserve">tact - Author or </w:t>
      </w:r>
      <w:r w:rsidR="007F3128">
        <w:rPr>
          <w:i/>
        </w:rPr>
        <w:t>Intellectual Originator</w:t>
      </w:r>
      <w:r w:rsidR="007F3128">
        <w:t xml:space="preserve"> (</w:t>
      </w:r>
      <w:r w:rsidR="007F3128" w:rsidRPr="00E7119E">
        <w:rPr>
          <w:rStyle w:val="Cardinality"/>
        </w:rPr>
        <w:t>0</w:t>
      </w:r>
      <w:r w:rsidR="007F3128">
        <w:rPr>
          <w:rStyle w:val="Cardinality"/>
        </w:rPr>
        <w:t xml:space="preserve"> to </w:t>
      </w:r>
      <w:r w:rsidR="007F3128" w:rsidRPr="00E7119E">
        <w:rPr>
          <w:rStyle w:val="Cardinality"/>
        </w:rPr>
        <w:t>1 entry</w:t>
      </w:r>
      <w:r w:rsidR="007F3128">
        <w:t>): The primary party responsible for cr</w:t>
      </w:r>
      <w:r w:rsidR="007F3128">
        <w:t>e</w:t>
      </w:r>
      <w:r w:rsidR="007F3128">
        <w:t>ating the resource.</w:t>
      </w:r>
      <w:r w:rsidR="007F3128" w:rsidRPr="00707B2B">
        <w:rPr>
          <w:b/>
        </w:rPr>
        <w:t xml:space="preserve"> </w:t>
      </w:r>
      <w:r w:rsidR="007F3128" w:rsidRPr="00602E9B">
        <w:rPr>
          <w:rStyle w:val="ConditionalField"/>
        </w:rPr>
        <w:t xml:space="preserve">Organization </w:t>
      </w:r>
      <w:r w:rsidR="00C54F38">
        <w:rPr>
          <w:rStyle w:val="ConditionalField"/>
        </w:rPr>
        <w:t>N</w:t>
      </w:r>
      <w:r w:rsidR="007F3128" w:rsidRPr="00602E9B">
        <w:rPr>
          <w:rStyle w:val="ConditionalField"/>
        </w:rPr>
        <w:t>ame</w:t>
      </w:r>
      <w:r w:rsidR="007F3128">
        <w:t>,</w:t>
      </w:r>
      <w:r w:rsidR="007F3128" w:rsidRPr="00707B2B">
        <w:rPr>
          <w:b/>
        </w:rPr>
        <w:t xml:space="preserve"> </w:t>
      </w:r>
      <w:r w:rsidR="00C54F38">
        <w:rPr>
          <w:rStyle w:val="ConditionalField"/>
        </w:rPr>
        <w:t>P</w:t>
      </w:r>
      <w:r w:rsidR="007F3128" w:rsidRPr="00602E9B">
        <w:rPr>
          <w:rStyle w:val="ConditionalField"/>
        </w:rPr>
        <w:t xml:space="preserve">erson </w:t>
      </w:r>
      <w:r w:rsidR="00C54F38">
        <w:rPr>
          <w:rStyle w:val="ConditionalField"/>
        </w:rPr>
        <w:t>N</w:t>
      </w:r>
      <w:r w:rsidR="007F3128" w:rsidRPr="00602E9B">
        <w:rPr>
          <w:rStyle w:val="ConditionalField"/>
        </w:rPr>
        <w:t>ame</w:t>
      </w:r>
      <w:r w:rsidR="007F3128">
        <w:rPr>
          <w:b/>
        </w:rPr>
        <w:t xml:space="preserve">, </w:t>
      </w:r>
      <w:r w:rsidR="00C54F38">
        <w:rPr>
          <w:b/>
        </w:rPr>
        <w:t>S</w:t>
      </w:r>
      <w:r w:rsidR="007F3128" w:rsidRPr="00707B2B">
        <w:rPr>
          <w:b/>
        </w:rPr>
        <w:t xml:space="preserve">treet </w:t>
      </w:r>
      <w:r w:rsidR="00C54F38">
        <w:rPr>
          <w:b/>
        </w:rPr>
        <w:t>A</w:t>
      </w:r>
      <w:r w:rsidR="007F3128" w:rsidRPr="00707B2B">
        <w:rPr>
          <w:b/>
        </w:rPr>
        <w:t>ddres</w:t>
      </w:r>
      <w:r w:rsidR="007F3128" w:rsidRPr="0079652C">
        <w:rPr>
          <w:b/>
        </w:rPr>
        <w:t>s</w:t>
      </w:r>
      <w:r w:rsidR="007F3128">
        <w:t>,</w:t>
      </w:r>
      <w:r w:rsidR="007F3128" w:rsidRPr="00707B2B">
        <w:rPr>
          <w:b/>
        </w:rPr>
        <w:t xml:space="preserve"> </w:t>
      </w:r>
      <w:r w:rsidR="00C54F38">
        <w:rPr>
          <w:b/>
        </w:rPr>
        <w:t>c</w:t>
      </w:r>
      <w:r w:rsidR="007F3128" w:rsidRPr="00707B2B">
        <w:rPr>
          <w:b/>
        </w:rPr>
        <w:t>it</w:t>
      </w:r>
      <w:r w:rsidR="007F3128" w:rsidRPr="0079652C">
        <w:rPr>
          <w:b/>
        </w:rPr>
        <w:t>y</w:t>
      </w:r>
      <w:r w:rsidR="007F3128">
        <w:t>,</w:t>
      </w:r>
      <w:r w:rsidR="007F3128" w:rsidRPr="00707B2B">
        <w:rPr>
          <w:b/>
        </w:rPr>
        <w:t xml:space="preserve"> </w:t>
      </w:r>
      <w:r w:rsidR="00C54F38">
        <w:rPr>
          <w:b/>
        </w:rPr>
        <w:t>S</w:t>
      </w:r>
      <w:r w:rsidR="007F3128" w:rsidRPr="00707B2B">
        <w:rPr>
          <w:b/>
        </w:rPr>
        <w:t>tat</w:t>
      </w:r>
      <w:r w:rsidR="007F3128" w:rsidRPr="0079652C">
        <w:rPr>
          <w:b/>
        </w:rPr>
        <w:t>e</w:t>
      </w:r>
      <w:r w:rsidR="007F3128">
        <w:t>,</w:t>
      </w:r>
      <w:r w:rsidR="007F3128" w:rsidRPr="00707B2B">
        <w:rPr>
          <w:b/>
        </w:rPr>
        <w:t xml:space="preserve"> ZIP </w:t>
      </w:r>
      <w:r w:rsidR="00C54F38">
        <w:rPr>
          <w:b/>
        </w:rPr>
        <w:t>C</w:t>
      </w:r>
      <w:r w:rsidR="007F3128" w:rsidRPr="00707B2B">
        <w:rPr>
          <w:b/>
        </w:rPr>
        <w:t>od</w:t>
      </w:r>
      <w:r w:rsidR="007F3128" w:rsidRPr="0079652C">
        <w:rPr>
          <w:b/>
        </w:rPr>
        <w:t>e</w:t>
      </w:r>
      <w:r w:rsidR="007F3128">
        <w:t>,</w:t>
      </w:r>
      <w:r w:rsidR="007F3128" w:rsidRPr="00707B2B">
        <w:rPr>
          <w:b/>
        </w:rPr>
        <w:t xml:space="preserve"> </w:t>
      </w:r>
      <w:r w:rsidR="00C54F38">
        <w:rPr>
          <w:b/>
        </w:rPr>
        <w:t>E</w:t>
      </w:r>
      <w:r w:rsidR="007F3128" w:rsidRPr="00707B2B">
        <w:rPr>
          <w:b/>
        </w:rPr>
        <w:t>mai</w:t>
      </w:r>
      <w:r w:rsidR="007F3128" w:rsidRPr="00F0435A">
        <w:rPr>
          <w:b/>
        </w:rPr>
        <w:t>l</w:t>
      </w:r>
      <w:r w:rsidR="007F3128">
        <w:t>,</w:t>
      </w:r>
      <w:r w:rsidR="007F3128" w:rsidRPr="00707B2B">
        <w:rPr>
          <w:b/>
        </w:rPr>
        <w:t xml:space="preserve"> </w:t>
      </w:r>
      <w:r w:rsidR="00C54F38">
        <w:rPr>
          <w:b/>
        </w:rPr>
        <w:t>P</w:t>
      </w:r>
      <w:r w:rsidR="007F3128" w:rsidRPr="00707B2B">
        <w:rPr>
          <w:b/>
        </w:rPr>
        <w:t>hon</w:t>
      </w:r>
      <w:r w:rsidR="007F3128" w:rsidRPr="0079652C">
        <w:rPr>
          <w:b/>
        </w:rPr>
        <w:t>e</w:t>
      </w:r>
      <w:r w:rsidR="007F3128">
        <w:t>,</w:t>
      </w:r>
      <w:r w:rsidR="007F3128" w:rsidRPr="00707B2B">
        <w:rPr>
          <w:b/>
        </w:rPr>
        <w:t xml:space="preserve"> </w:t>
      </w:r>
      <w:r w:rsidR="00C54F38">
        <w:rPr>
          <w:b/>
        </w:rPr>
        <w:t>F</w:t>
      </w:r>
      <w:r w:rsidR="007F3128" w:rsidRPr="00707B2B">
        <w:rPr>
          <w:b/>
        </w:rPr>
        <w:t>a</w:t>
      </w:r>
      <w:r w:rsidR="007F3128" w:rsidRPr="0079652C">
        <w:rPr>
          <w:b/>
        </w:rPr>
        <w:t>x</w:t>
      </w:r>
      <w:r w:rsidR="007F3128">
        <w:rPr>
          <w:b/>
        </w:rPr>
        <w:t>, URL</w:t>
      </w:r>
      <w:r w:rsidR="007F3128">
        <w:t>.</w:t>
      </w:r>
      <w:r>
        <w:t xml:space="preserve"> If contact information is provided, include at least the orga</w:t>
      </w:r>
      <w:r>
        <w:t>n</w:t>
      </w:r>
      <w:r>
        <w:t>ization or author name.</w:t>
      </w:r>
    </w:p>
    <w:p w14:paraId="5686DA88" w14:textId="764E5E8A" w:rsidR="007F3128" w:rsidRDefault="007F3128" w:rsidP="007F3128">
      <w:pPr>
        <w:pStyle w:val="ColorfulList-Accent11"/>
        <w:numPr>
          <w:ilvl w:val="1"/>
          <w:numId w:val="10"/>
        </w:numPr>
      </w:pPr>
      <w:r>
        <w:rPr>
          <w:rStyle w:val="Strong"/>
          <w:rFonts w:eastAsia="MS Mincho"/>
        </w:rPr>
        <w:t xml:space="preserve">Bibliographic </w:t>
      </w:r>
      <w:r w:rsidRPr="00C75A79">
        <w:rPr>
          <w:rStyle w:val="Strong"/>
          <w:rFonts w:eastAsia="MS Mincho"/>
        </w:rPr>
        <w:t>Citation</w:t>
      </w:r>
      <w:r>
        <w:t xml:space="preserve"> (</w:t>
      </w:r>
      <w:r w:rsidRPr="00E7119E">
        <w:rPr>
          <w:rStyle w:val="Cardinality"/>
        </w:rPr>
        <w:t xml:space="preserve">0 to 1 </w:t>
      </w:r>
      <w:r w:rsidRPr="00777F71">
        <w:rPr>
          <w:rStyle w:val="Cardinality"/>
        </w:rPr>
        <w:t>ent</w:t>
      </w:r>
      <w:r>
        <w:rPr>
          <w:rStyle w:val="Cardinality"/>
        </w:rPr>
        <w:t>ry</w:t>
      </w:r>
      <w:r>
        <w:t>):  Full bibliographic citation if the resource has been pu</w:t>
      </w:r>
      <w:r>
        <w:t>b</w:t>
      </w:r>
      <w:r>
        <w:t>lished</w:t>
      </w:r>
      <w:ins w:id="28" w:author="Stephen Richard" w:date="2014-11-10T09:10:00Z">
        <w:r w:rsidR="009118D9">
          <w:t xml:space="preserve"> in traditional print media, recommended citation for resources that are not.  The </w:t>
        </w:r>
        <w:proofErr w:type="gramStart"/>
        <w:r w:rsidR="009118D9">
          <w:t>inte</w:t>
        </w:r>
        <w:r w:rsidR="009118D9">
          <w:t>n</w:t>
        </w:r>
        <w:r w:rsidR="009118D9">
          <w:t>tions of the recommended citation is</w:t>
        </w:r>
        <w:proofErr w:type="gramEnd"/>
        <w:r w:rsidR="009118D9">
          <w:t xml:space="preserve"> to provide guidance for users citing the described r</w:t>
        </w:r>
        <w:r w:rsidR="009118D9">
          <w:t>e</w:t>
        </w:r>
        <w:r w:rsidR="009118D9">
          <w:t>source in text documents.</w:t>
        </w:r>
      </w:ins>
      <w:del w:id="29" w:author="Stephen Richard" w:date="2014-11-10T09:10:00Z">
        <w:r w:rsidDel="009118D9">
          <w:delText>.</w:delText>
        </w:r>
      </w:del>
      <w:bookmarkStart w:id="30" w:name="_GoBack"/>
      <w:bookmarkEnd w:id="30"/>
      <w:r w:rsidR="0015152E">
        <w:t xml:space="preserve"> </w:t>
      </w:r>
    </w:p>
    <w:p w14:paraId="6C4E6530" w14:textId="3FDECFA9" w:rsidR="00C6040B" w:rsidRDefault="00D02F37" w:rsidP="00C6040B">
      <w:pPr>
        <w:pStyle w:val="ColorfulList-Accent11"/>
        <w:numPr>
          <w:ilvl w:val="1"/>
          <w:numId w:val="10"/>
        </w:numPr>
      </w:pPr>
      <w:r>
        <w:rPr>
          <w:rStyle w:val="Strong"/>
          <w:rFonts w:eastAsia="MS Mincho"/>
        </w:rPr>
        <w:t xml:space="preserve">Subject </w:t>
      </w:r>
      <w:r w:rsidR="00C54F38">
        <w:rPr>
          <w:rStyle w:val="Strong"/>
          <w:rFonts w:eastAsia="MS Mincho"/>
        </w:rPr>
        <w:t>K</w:t>
      </w:r>
      <w:r w:rsidR="00C6040B" w:rsidRPr="00C75A79">
        <w:rPr>
          <w:rStyle w:val="Strong"/>
          <w:rFonts w:eastAsia="MS Mincho"/>
        </w:rPr>
        <w:t xml:space="preserve">eywords </w:t>
      </w:r>
      <w:r w:rsidR="00C6040B">
        <w:t>(</w:t>
      </w:r>
      <w:r w:rsidR="00C6040B" w:rsidRPr="00E7119E">
        <w:rPr>
          <w:rStyle w:val="Cardinality"/>
        </w:rPr>
        <w:t>0 to many entries</w:t>
      </w:r>
      <w:r w:rsidR="00C6040B">
        <w:t>): Thematic, spatial and temporal free-form subject d</w:t>
      </w:r>
      <w:r w:rsidR="00C6040B">
        <w:t>e</w:t>
      </w:r>
      <w:r w:rsidR="00C6040B">
        <w:t>scriptors for the resource. A keyword may be assigned on metadata import if none are pr</w:t>
      </w:r>
      <w:r w:rsidR="00C6040B">
        <w:t>e</w:t>
      </w:r>
      <w:r w:rsidR="00C6040B">
        <w:lastRenderedPageBreak/>
        <w:t>sent.</w:t>
      </w:r>
      <w:r>
        <w:t xml:space="preserve"> </w:t>
      </w:r>
      <w:r w:rsidR="00B24405">
        <w:t xml:space="preserve">If possible, submit keywords in separate </w:t>
      </w:r>
      <w:r w:rsidR="00C54F38">
        <w:t>T</w:t>
      </w:r>
      <w:r w:rsidR="00B24405">
        <w:t xml:space="preserve">hematic, </w:t>
      </w:r>
      <w:r w:rsidR="00C54F38">
        <w:t>S</w:t>
      </w:r>
      <w:r w:rsidR="00B24405">
        <w:t xml:space="preserve">patial, and </w:t>
      </w:r>
      <w:r w:rsidR="00C54F38">
        <w:t>T</w:t>
      </w:r>
      <w:r w:rsidR="00B24405">
        <w:t>emporal keyword ca</w:t>
      </w:r>
      <w:r w:rsidR="00B24405">
        <w:t>t</w:t>
      </w:r>
      <w:r w:rsidR="00B24405">
        <w:t xml:space="preserve">egories. </w:t>
      </w:r>
    </w:p>
    <w:p w14:paraId="168CC0ED" w14:textId="3C8E6C06" w:rsidR="00C6040B" w:rsidRDefault="00C6040B" w:rsidP="00C6040B">
      <w:pPr>
        <w:pStyle w:val="ColorfulList-Accent11"/>
        <w:numPr>
          <w:ilvl w:val="1"/>
          <w:numId w:val="10"/>
        </w:numPr>
      </w:pPr>
      <w:r w:rsidRPr="00C75A79">
        <w:rPr>
          <w:rStyle w:val="Strong"/>
          <w:rFonts w:eastAsia="MS Mincho"/>
        </w:rPr>
        <w:t xml:space="preserve">Resource </w:t>
      </w:r>
      <w:r w:rsidR="00C54F38">
        <w:rPr>
          <w:rStyle w:val="Strong"/>
          <w:rFonts w:eastAsia="MS Mincho"/>
        </w:rPr>
        <w:t>L</w:t>
      </w:r>
      <w:r w:rsidRPr="00C75A79">
        <w:rPr>
          <w:rStyle w:val="Strong"/>
          <w:rFonts w:eastAsia="MS Mincho"/>
        </w:rPr>
        <w:t xml:space="preserve">anguage </w:t>
      </w:r>
      <w:r>
        <w:t>(</w:t>
      </w:r>
      <w:r w:rsidRPr="00E7119E">
        <w:rPr>
          <w:rStyle w:val="Cardinality"/>
        </w:rPr>
        <w:t xml:space="preserve">0 to 1 </w:t>
      </w:r>
      <w:r w:rsidR="00A501D3" w:rsidRPr="00777F71">
        <w:rPr>
          <w:rStyle w:val="Cardinality"/>
        </w:rPr>
        <w:t>ent</w:t>
      </w:r>
      <w:r w:rsidR="00A501D3">
        <w:rPr>
          <w:rStyle w:val="Cardinality"/>
        </w:rPr>
        <w:t>ry</w:t>
      </w:r>
      <w:r>
        <w:t xml:space="preserve">): Use three letter </w:t>
      </w:r>
      <w:hyperlink r:id="rId27" w:history="1">
        <w:r w:rsidRPr="00F0435A">
          <w:rPr>
            <w:rStyle w:val="Hyperlink"/>
            <w:rFonts w:eastAsia="MS Mincho"/>
          </w:rPr>
          <w:t>ISO 639-2 language code</w:t>
        </w:r>
      </w:hyperlink>
      <w:r>
        <w:t xml:space="preserve"> (defaults to "eng" for English).</w:t>
      </w:r>
    </w:p>
    <w:p w14:paraId="30D1F986" w14:textId="769C1CC1" w:rsidR="00C6040B" w:rsidRPr="006E4E1D" w:rsidRDefault="00C6040B" w:rsidP="00C54F38">
      <w:pPr>
        <w:pStyle w:val="ColorfulList-Accent11"/>
        <w:numPr>
          <w:ilvl w:val="1"/>
          <w:numId w:val="10"/>
        </w:numPr>
      </w:pPr>
      <w:r w:rsidRPr="00185A0D">
        <w:rPr>
          <w:b/>
        </w:rPr>
        <w:t>Resource ID</w:t>
      </w:r>
      <w:r>
        <w:t xml:space="preserve"> (</w:t>
      </w:r>
      <w:r w:rsidRPr="00E7119E">
        <w:rPr>
          <w:rStyle w:val="Cardinality"/>
        </w:rPr>
        <w:t>0 to many entries</w:t>
      </w:r>
      <w:r>
        <w:t>): Resource identifier(s) following any public or institutional standard. Identified consists of an identifier string and if applicable a</w:t>
      </w:r>
      <w:r>
        <w:rPr>
          <w:b/>
        </w:rPr>
        <w:t xml:space="preserve"> </w:t>
      </w:r>
      <w:r w:rsidRPr="00185A0D">
        <w:rPr>
          <w:b/>
        </w:rPr>
        <w:t>Resource ID Protocol</w:t>
      </w:r>
      <w:r>
        <w:t xml:space="preserve"> identifier string that specifies the protocol for the resource ID standard. For example: und</w:t>
      </w:r>
      <w:r>
        <w:t>e</w:t>
      </w:r>
      <w:r>
        <w:t xml:space="preserve">fined, ISBN-10, ISBN-13, ISSN, URN, URI, IRI, DOI, HTTP, SSN, etc. </w:t>
      </w:r>
      <w:r w:rsidR="00C54F38">
        <w:br/>
        <w:t xml:space="preserve">Examples: </w:t>
      </w:r>
      <w:r w:rsidR="00C54F38" w:rsidRPr="00B24405">
        <w:rPr>
          <w:rStyle w:val="XMLExampleChar"/>
        </w:rPr>
        <w:t>doi:10.1000/182</w:t>
      </w:r>
      <w:r w:rsidR="00C54F38" w:rsidRPr="00A64D08">
        <w:rPr>
          <w:rFonts w:eastAsia="MS Mincho"/>
        </w:rPr>
        <w:t xml:space="preserve">; </w:t>
      </w:r>
      <w:r w:rsidR="00C54F38" w:rsidRPr="00B24405">
        <w:rPr>
          <w:rStyle w:val="XMLExampleChar"/>
        </w:rPr>
        <w:t>isbn:0-671-62964-6</w:t>
      </w:r>
      <w:r w:rsidR="00C54F38" w:rsidRPr="00A64D08">
        <w:rPr>
          <w:rFonts w:eastAsia="MS Mincho"/>
        </w:rPr>
        <w:t xml:space="preserve">; </w:t>
      </w:r>
      <w:r w:rsidR="00C54F38" w:rsidRPr="00A64D08">
        <w:rPr>
          <w:rStyle w:val="XMLExampleChar"/>
        </w:rPr>
        <w:t>issn:</w:t>
      </w:r>
      <w:r w:rsidR="00C54F38" w:rsidRPr="00531275">
        <w:rPr>
          <w:rStyle w:val="XMLExampleChar"/>
        </w:rPr>
        <w:t>1935-6862</w:t>
      </w:r>
      <w:r w:rsidR="00C54F38" w:rsidRPr="00A64D08">
        <w:rPr>
          <w:rFonts w:eastAsia="MS Mincho"/>
        </w:rPr>
        <w:t xml:space="preserve">; </w:t>
      </w:r>
      <w:r w:rsidR="00C54F38">
        <w:rPr>
          <w:rStyle w:val="XMLExampleChar"/>
        </w:rPr>
        <w:t>azgs</w:t>
      </w:r>
      <w:r w:rsidR="00C54F38">
        <w:t>:</w:t>
      </w:r>
      <w:r w:rsidR="00C54F38" w:rsidRPr="00853F2E">
        <w:rPr>
          <w:rStyle w:val="XMLExampleChar"/>
        </w:rPr>
        <w:t>OFR-10-02</w:t>
      </w:r>
      <w:r w:rsidR="00C54F38">
        <w:rPr>
          <w:rStyle w:val="XMLExampleChar"/>
          <w:rFonts w:ascii="Arial" w:eastAsia="Times New Roman" w:hAnsi="Arial" w:cs="Times New Roman"/>
          <w:sz w:val="20"/>
        </w:rPr>
        <w:t xml:space="preserve"> </w:t>
      </w:r>
      <w:r w:rsidR="00C54F38">
        <w:rPr>
          <w:rStyle w:val="XMLExampleChar"/>
          <w:rFonts w:ascii="Arial" w:eastAsia="Times New Roman" w:hAnsi="Arial" w:cs="Times New Roman"/>
          <w:sz w:val="20"/>
        </w:rPr>
        <w:br/>
      </w:r>
      <w:r>
        <w:t>Many protocols build the identifier for the protocol into the identifier string.</w:t>
      </w:r>
      <w:r w:rsidR="00B24405">
        <w:t xml:space="preserve"> </w:t>
      </w:r>
    </w:p>
    <w:p w14:paraId="6CA34CB8" w14:textId="64BB81E8" w:rsidR="00393088" w:rsidRDefault="00C6040B" w:rsidP="00352229">
      <w:pPr>
        <w:pStyle w:val="ColorfulList-Accent11"/>
        <w:numPr>
          <w:ilvl w:val="1"/>
          <w:numId w:val="10"/>
        </w:numPr>
      </w:pPr>
      <w:r>
        <w:rPr>
          <w:i/>
        </w:rPr>
        <w:t xml:space="preserve">Geographic Extent – Vertical </w:t>
      </w:r>
      <w:r w:rsidRPr="00777F71">
        <w:t>(</w:t>
      </w:r>
      <w:r w:rsidRPr="00777F71">
        <w:rPr>
          <w:rStyle w:val="Cardinality"/>
        </w:rPr>
        <w:t>0 to 1 ent</w:t>
      </w:r>
      <w:r w:rsidR="00A501D3">
        <w:rPr>
          <w:rStyle w:val="Cardinality"/>
        </w:rPr>
        <w:t>ry</w:t>
      </w:r>
      <w:r>
        <w:rPr>
          <w:rStyle w:val="Cardinality"/>
        </w:rPr>
        <w:t>*</w:t>
      </w:r>
      <w:r w:rsidRPr="00777F71">
        <w:t>)</w:t>
      </w:r>
      <w:r>
        <w:t xml:space="preserve">: </w:t>
      </w:r>
      <w:r w:rsidR="008A3A5A">
        <w:rPr>
          <w:rStyle w:val="Strong"/>
          <w:rFonts w:eastAsia="MS Mincho"/>
        </w:rPr>
        <w:t>D</w:t>
      </w:r>
      <w:r w:rsidRPr="00185A0D">
        <w:rPr>
          <w:rStyle w:val="Strong"/>
          <w:rFonts w:eastAsia="MS Mincho"/>
        </w:rPr>
        <w:t>atum</w:t>
      </w:r>
      <w:r>
        <w:rPr>
          <w:rStyle w:val="Strong"/>
          <w:rFonts w:eastAsia="MS Mincho"/>
        </w:rPr>
        <w:t xml:space="preserve"> </w:t>
      </w:r>
      <w:r w:rsidR="00C54F38">
        <w:rPr>
          <w:rStyle w:val="Strong"/>
          <w:rFonts w:eastAsia="MS Mincho"/>
        </w:rPr>
        <w:t>E</w:t>
      </w:r>
      <w:r>
        <w:rPr>
          <w:rStyle w:val="Strong"/>
          <w:rFonts w:eastAsia="MS Mincho"/>
        </w:rPr>
        <w:t>levation</w:t>
      </w:r>
      <w:r>
        <w:t xml:space="preserve">, </w:t>
      </w:r>
      <w:r w:rsidR="008A3A5A">
        <w:rPr>
          <w:rStyle w:val="Strong"/>
          <w:rFonts w:eastAsia="MS Mincho"/>
        </w:rPr>
        <w:t>D</w:t>
      </w:r>
      <w:r w:rsidRPr="00185A0D">
        <w:rPr>
          <w:rStyle w:val="Strong"/>
          <w:rFonts w:eastAsia="MS Mincho"/>
        </w:rPr>
        <w:t xml:space="preserve">atum </w:t>
      </w:r>
      <w:r w:rsidR="00C54F38">
        <w:rPr>
          <w:rStyle w:val="Strong"/>
          <w:rFonts w:eastAsia="MS Mincho"/>
        </w:rPr>
        <w:t>T</w:t>
      </w:r>
      <w:r w:rsidRPr="00185A0D">
        <w:rPr>
          <w:rStyle w:val="Strong"/>
          <w:rFonts w:eastAsia="MS Mincho"/>
        </w:rPr>
        <w:t>ype</w:t>
      </w:r>
      <w:r>
        <w:t xml:space="preserve">, </w:t>
      </w:r>
      <w:r w:rsidR="008A3A5A">
        <w:rPr>
          <w:rStyle w:val="Strong"/>
          <w:rFonts w:eastAsia="MS Mincho"/>
        </w:rPr>
        <w:t>M</w:t>
      </w:r>
      <w:r w:rsidRPr="00185A0D">
        <w:rPr>
          <w:rStyle w:val="Strong"/>
          <w:rFonts w:eastAsia="MS Mincho"/>
        </w:rPr>
        <w:t xml:space="preserve">aximum </w:t>
      </w:r>
      <w:r w:rsidR="00C54F38">
        <w:rPr>
          <w:rStyle w:val="Strong"/>
          <w:rFonts w:eastAsia="MS Mincho"/>
        </w:rPr>
        <w:t>E</w:t>
      </w:r>
      <w:r w:rsidRPr="00185A0D">
        <w:rPr>
          <w:rStyle w:val="Strong"/>
          <w:rFonts w:eastAsia="MS Mincho"/>
        </w:rPr>
        <w:t>l</w:t>
      </w:r>
      <w:r w:rsidRPr="00185A0D">
        <w:rPr>
          <w:rStyle w:val="Strong"/>
          <w:rFonts w:eastAsia="MS Mincho"/>
        </w:rPr>
        <w:t>e</w:t>
      </w:r>
      <w:r w:rsidRPr="00185A0D">
        <w:rPr>
          <w:rStyle w:val="Strong"/>
          <w:rFonts w:eastAsia="MS Mincho"/>
        </w:rPr>
        <w:t xml:space="preserve">vation, </w:t>
      </w:r>
      <w:r w:rsidR="008A3A5A">
        <w:rPr>
          <w:rStyle w:val="Strong"/>
          <w:rFonts w:eastAsia="MS Mincho"/>
        </w:rPr>
        <w:t>M</w:t>
      </w:r>
      <w:r w:rsidRPr="00185A0D">
        <w:rPr>
          <w:rStyle w:val="Strong"/>
          <w:rFonts w:eastAsia="MS Mincho"/>
        </w:rPr>
        <w:t xml:space="preserve">inimum </w:t>
      </w:r>
      <w:r w:rsidR="00C54F38">
        <w:rPr>
          <w:rStyle w:val="Strong"/>
          <w:rFonts w:eastAsia="MS Mincho"/>
        </w:rPr>
        <w:t>E</w:t>
      </w:r>
      <w:r w:rsidRPr="00185A0D">
        <w:rPr>
          <w:rStyle w:val="Strong"/>
          <w:rFonts w:eastAsia="MS Mincho"/>
        </w:rPr>
        <w:t>levation</w:t>
      </w:r>
      <w:r>
        <w:t xml:space="preserve">. Values given in meters. Maximum and </w:t>
      </w:r>
      <w:r w:rsidR="00C54F38">
        <w:t>M</w:t>
      </w:r>
      <w:r>
        <w:t xml:space="preserve">inimum </w:t>
      </w:r>
      <w:r w:rsidR="00C54F38">
        <w:t>E</w:t>
      </w:r>
      <w:r>
        <w:t>levations are relative to the reported datum elevation, which will typically be the Earth surface at the loc</w:t>
      </w:r>
      <w:r>
        <w:t>a</w:t>
      </w:r>
      <w:r>
        <w:t xml:space="preserve">tion of the resource or sea level. Datum </w:t>
      </w:r>
      <w:r w:rsidR="00C54F38">
        <w:t>E</w:t>
      </w:r>
      <w:r>
        <w:t>levation must be reported</w:t>
      </w:r>
      <w:r w:rsidR="0057538C">
        <w:t xml:space="preserve"> </w:t>
      </w:r>
      <w:r>
        <w:t xml:space="preserve">relative to </w:t>
      </w:r>
      <w:r w:rsidR="0057538C">
        <w:t xml:space="preserve">mean sea level (MSL) in meters using </w:t>
      </w:r>
      <w:hyperlink r:id="rId28" w:history="1">
        <w:r w:rsidR="003C0947">
          <w:rPr>
            <w:rStyle w:val="Hyperlink"/>
            <w:rFonts w:eastAsia="MS Mincho"/>
          </w:rPr>
          <w:t>EPSG::5714 geodetic parameters</w:t>
        </w:r>
      </w:hyperlink>
      <w:r w:rsidR="0057538C">
        <w:t xml:space="preserve"> (WGS 84)</w:t>
      </w:r>
      <w:r>
        <w:t>. Datum type must be a controlled vocabulary (Earth surface, MSL, Kelly bushing, etc.). The maximum is always n</w:t>
      </w:r>
      <w:r>
        <w:t>u</w:t>
      </w:r>
      <w:r>
        <w:t xml:space="preserve">merically greater than the minimum elevation. For boreholes with datum at the earth surface, </w:t>
      </w:r>
      <w:r w:rsidR="001F2CCA">
        <w:t xml:space="preserve">use the EPSG codes for vertical coordinate systems summarized in </w:t>
      </w:r>
      <w:r w:rsidR="00393088">
        <w:fldChar w:fldCharType="begin"/>
      </w:r>
      <w:r w:rsidR="00393088">
        <w:instrText xml:space="preserve"> REF _Ref348554428 \h </w:instrText>
      </w:r>
      <w:r w:rsidR="00393088">
        <w:fldChar w:fldCharType="separate"/>
      </w:r>
      <w:r w:rsidR="00393088">
        <w:t xml:space="preserve">Table </w:t>
      </w:r>
      <w:r w:rsidR="00393088">
        <w:rPr>
          <w:noProof/>
        </w:rPr>
        <w:t>2</w:t>
      </w:r>
      <w:r w:rsidR="00393088">
        <w:fldChar w:fldCharType="end"/>
      </w:r>
      <w:r w:rsidR="00393088">
        <w:t>. These codes specify the units of measure and orientation of the coordinate system, i.e. positive up or pos</w:t>
      </w:r>
      <w:r w:rsidR="00393088">
        <w:t>i</w:t>
      </w:r>
      <w:r w:rsidR="00393088">
        <w:t>tive down. The Datum elevation is the ground surface when defining these local reference systems</w:t>
      </w:r>
      <w:r>
        <w:t>.</w:t>
      </w:r>
      <w:r w:rsidR="003C0947">
        <w:t xml:space="preserve"> </w:t>
      </w:r>
      <w:r w:rsidRPr="00936ABC">
        <w:t xml:space="preserve"> </w:t>
      </w:r>
      <w:r>
        <w:rPr>
          <w:rStyle w:val="Cardinality"/>
        </w:rPr>
        <w:t>*</w:t>
      </w:r>
      <w:r>
        <w:t xml:space="preserve">Vertical extent may be reported relative to different </w:t>
      </w:r>
      <w:r w:rsidR="008A3A5A">
        <w:t>datum</w:t>
      </w:r>
      <w:r>
        <w:t xml:space="preserve"> (e.g. sea level, Earth surface) in the same record. </w:t>
      </w:r>
      <w:r w:rsidR="003C0947">
        <w:t xml:space="preserve"> Example: core from borehole at depths between 100 and 470 feet, borehole collar at 4787 feet above sea level. Vertical extent could be reported in </w:t>
      </w:r>
      <w:r w:rsidR="00393088">
        <w:t xml:space="preserve">any </w:t>
      </w:r>
      <w:r w:rsidR="003C0947">
        <w:t xml:space="preserve">of the following ways: </w:t>
      </w:r>
    </w:p>
    <w:p w14:paraId="29600B38" w14:textId="547D40F2" w:rsidR="00393088" w:rsidRDefault="003C0947" w:rsidP="001B6E62">
      <w:pPr>
        <w:pStyle w:val="ColorfulList-Accent11"/>
        <w:numPr>
          <w:ilvl w:val="0"/>
          <w:numId w:val="11"/>
        </w:numPr>
      </w:pPr>
      <w:r>
        <w:t xml:space="preserve">{0, </w:t>
      </w:r>
      <w:r w:rsidR="001F2CCA">
        <w:t>EPSG::5714</w:t>
      </w:r>
      <w:r>
        <w:t>, 1420, 1308}</w:t>
      </w:r>
    </w:p>
    <w:p w14:paraId="5DFFDD99" w14:textId="4035E78A" w:rsidR="00393088" w:rsidRDefault="003C0947" w:rsidP="001B6E62">
      <w:pPr>
        <w:pStyle w:val="ColorfulList-Accent11"/>
        <w:numPr>
          <w:ilvl w:val="0"/>
          <w:numId w:val="11"/>
        </w:numPr>
      </w:pPr>
      <w:r>
        <w:t>{1450.6,</w:t>
      </w:r>
      <w:r w:rsidR="001F2CCA">
        <w:t>EPSG::6499</w:t>
      </w:r>
      <w:r>
        <w:t>, -30.3, -142.4}</w:t>
      </w:r>
    </w:p>
    <w:p w14:paraId="2691893C" w14:textId="6F0073F1" w:rsidR="00C6040B" w:rsidRDefault="00393088" w:rsidP="001B6E62">
      <w:pPr>
        <w:pStyle w:val="ColorfulList-Accent11"/>
        <w:numPr>
          <w:ilvl w:val="0"/>
          <w:numId w:val="11"/>
        </w:numPr>
      </w:pPr>
      <w:r>
        <w:t>{</w:t>
      </w:r>
      <w:r w:rsidR="001F2CCA">
        <w:t>1450.6, EPSG</w:t>
      </w:r>
      <w:proofErr w:type="gramStart"/>
      <w:r w:rsidR="001F2CCA">
        <w:t>:6498</w:t>
      </w:r>
      <w:proofErr w:type="gramEnd"/>
      <w:r w:rsidR="001F2CCA">
        <w:t>, 30.3, 142.4}</w:t>
      </w:r>
      <w:r>
        <w:t>.</w:t>
      </w:r>
    </w:p>
    <w:p w14:paraId="21288933" w14:textId="7AD39BAD" w:rsidR="00393088" w:rsidRDefault="00393088" w:rsidP="001B6E62">
      <w:pPr>
        <w:pStyle w:val="ColorfulList-Accent11"/>
        <w:ind w:left="1080"/>
      </w:pPr>
      <w:bookmarkStart w:id="31" w:name="_Ref348554428"/>
      <w:r>
        <w:t>Method 3 is the normal approach to reporting depth positive downward in a borehole, and is the preferred representation.</w:t>
      </w:r>
    </w:p>
    <w:p w14:paraId="0B056AF6" w14:textId="1AAC98A5" w:rsidR="001F2CCA" w:rsidRDefault="001F2CCA" w:rsidP="001B6E62">
      <w:pPr>
        <w:jc w:val="center"/>
      </w:pPr>
      <w:proofErr w:type="gramStart"/>
      <w:r>
        <w:t xml:space="preserve">Table </w:t>
      </w:r>
      <w:fldSimple w:instr=" SEQ Table \* ARABIC ">
        <w:r>
          <w:rPr>
            <w:noProof/>
          </w:rPr>
          <w:t>2</w:t>
        </w:r>
      </w:fldSimple>
      <w:bookmarkEnd w:id="31"/>
      <w:r>
        <w:t>.</w:t>
      </w:r>
      <w:proofErr w:type="gramEnd"/>
      <w:r>
        <w:t xml:space="preserve"> EPSG codes for vertical coordinate systems</w:t>
      </w:r>
    </w:p>
    <w:tbl>
      <w:tblPr>
        <w:tblStyle w:val="TableGrid"/>
        <w:tblW w:w="0" w:type="auto"/>
        <w:jc w:val="center"/>
        <w:tblLook w:val="04A0" w:firstRow="1" w:lastRow="0" w:firstColumn="1" w:lastColumn="0" w:noHBand="0" w:noVBand="1"/>
      </w:tblPr>
      <w:tblGrid>
        <w:gridCol w:w="1603"/>
        <w:gridCol w:w="2970"/>
      </w:tblGrid>
      <w:tr w:rsidR="00393088" w:rsidRPr="001F2CCA" w14:paraId="6DD90CBF" w14:textId="77777777" w:rsidTr="00393088">
        <w:trPr>
          <w:jc w:val="center"/>
        </w:trPr>
        <w:tc>
          <w:tcPr>
            <w:tcW w:w="1603" w:type="dxa"/>
          </w:tcPr>
          <w:p w14:paraId="0B42A59A" w14:textId="77777777" w:rsidR="001F2CCA" w:rsidRPr="001B6E62" w:rsidRDefault="001F2CCA" w:rsidP="001B6E62">
            <w:pPr>
              <w:spacing w:before="0"/>
            </w:pPr>
            <w:r w:rsidRPr="001B6E62">
              <w:rPr>
                <w:b/>
                <w:sz w:val="24"/>
              </w:rPr>
              <w:t>EPSG code</w:t>
            </w:r>
          </w:p>
        </w:tc>
        <w:tc>
          <w:tcPr>
            <w:tcW w:w="2970" w:type="dxa"/>
          </w:tcPr>
          <w:p w14:paraId="16D7BF78" w14:textId="77777777" w:rsidR="001F2CCA" w:rsidRPr="001B6E62" w:rsidRDefault="001F2CCA" w:rsidP="001B6E62">
            <w:pPr>
              <w:spacing w:before="0"/>
            </w:pPr>
            <w:r w:rsidRPr="001B6E62">
              <w:rPr>
                <w:b/>
                <w:sz w:val="24"/>
              </w:rPr>
              <w:t>Vertical CS.</w:t>
            </w:r>
          </w:p>
        </w:tc>
      </w:tr>
      <w:tr w:rsidR="001F2CCA" w:rsidRPr="00B42AA5" w14:paraId="6437476D" w14:textId="77777777" w:rsidTr="001B6E62">
        <w:trPr>
          <w:cantSplit/>
          <w:jc w:val="center"/>
        </w:trPr>
        <w:tc>
          <w:tcPr>
            <w:tcW w:w="1603" w:type="dxa"/>
          </w:tcPr>
          <w:p w14:paraId="3ACAF765" w14:textId="77777777" w:rsidR="001F2CCA" w:rsidRPr="00B42AA5" w:rsidRDefault="001F2CCA" w:rsidP="001B6E62">
            <w:pPr>
              <w:spacing w:before="0"/>
            </w:pPr>
            <w:r w:rsidRPr="00B42AA5">
              <w:t>EPSG::6495</w:t>
            </w:r>
          </w:p>
        </w:tc>
        <w:tc>
          <w:tcPr>
            <w:tcW w:w="2970" w:type="dxa"/>
          </w:tcPr>
          <w:p w14:paraId="1781A8D9" w14:textId="77777777" w:rsidR="001F2CCA" w:rsidRPr="00B42AA5" w:rsidRDefault="001F2CCA" w:rsidP="001B6E62">
            <w:pPr>
              <w:spacing w:before="0"/>
              <w:rPr>
                <w:rFonts w:cs="Arial"/>
                <w:b/>
                <w:bCs/>
                <w:iCs/>
                <w:kern w:val="32"/>
                <w:sz w:val="26"/>
                <w:szCs w:val="26"/>
              </w:rPr>
            </w:pPr>
            <w:r w:rsidRPr="00B42AA5">
              <w:t xml:space="preserve">Orientation: down. </w:t>
            </w:r>
            <w:proofErr w:type="spellStart"/>
            <w:r w:rsidRPr="00B42AA5">
              <w:t>UoM</w:t>
            </w:r>
            <w:proofErr w:type="spellEnd"/>
            <w:r w:rsidRPr="00B42AA5">
              <w:t>: ft.</w:t>
            </w:r>
          </w:p>
        </w:tc>
      </w:tr>
      <w:tr w:rsidR="001F2CCA" w:rsidRPr="00B42AA5" w14:paraId="63EDF867" w14:textId="77777777" w:rsidTr="001B6E62">
        <w:trPr>
          <w:jc w:val="center"/>
        </w:trPr>
        <w:tc>
          <w:tcPr>
            <w:tcW w:w="1603" w:type="dxa"/>
          </w:tcPr>
          <w:p w14:paraId="37BBFC16" w14:textId="77777777" w:rsidR="001F2CCA" w:rsidRPr="00B42AA5" w:rsidRDefault="001F2CCA" w:rsidP="001B6E62">
            <w:pPr>
              <w:spacing w:before="0"/>
            </w:pPr>
            <w:r w:rsidRPr="00B42AA5">
              <w:t>EPSG::6498</w:t>
            </w:r>
          </w:p>
        </w:tc>
        <w:tc>
          <w:tcPr>
            <w:tcW w:w="2970" w:type="dxa"/>
          </w:tcPr>
          <w:p w14:paraId="41C2A984" w14:textId="77777777" w:rsidR="001F2CCA" w:rsidRPr="00B42AA5" w:rsidRDefault="001F2CCA" w:rsidP="001B6E62">
            <w:pPr>
              <w:spacing w:before="0"/>
              <w:rPr>
                <w:rFonts w:cs="Arial"/>
                <w:b/>
                <w:bCs/>
                <w:iCs/>
                <w:kern w:val="32"/>
                <w:sz w:val="26"/>
                <w:szCs w:val="26"/>
              </w:rPr>
            </w:pPr>
            <w:r w:rsidRPr="00B42AA5">
              <w:t xml:space="preserve">Orientation: down. </w:t>
            </w:r>
            <w:proofErr w:type="spellStart"/>
            <w:r w:rsidRPr="00B42AA5">
              <w:t>UoM</w:t>
            </w:r>
            <w:proofErr w:type="spellEnd"/>
            <w:r w:rsidRPr="00B42AA5">
              <w:t>: m.</w:t>
            </w:r>
          </w:p>
        </w:tc>
      </w:tr>
      <w:tr w:rsidR="001F2CCA" w:rsidRPr="00B42AA5" w14:paraId="6336CEA2" w14:textId="77777777" w:rsidTr="001B6E62">
        <w:trPr>
          <w:jc w:val="center"/>
        </w:trPr>
        <w:tc>
          <w:tcPr>
            <w:tcW w:w="1603" w:type="dxa"/>
          </w:tcPr>
          <w:p w14:paraId="3B5F8440" w14:textId="77777777" w:rsidR="001F2CCA" w:rsidRPr="00B42AA5" w:rsidRDefault="001F2CCA" w:rsidP="001B6E62">
            <w:pPr>
              <w:spacing w:before="0"/>
            </w:pPr>
            <w:r w:rsidRPr="00B42AA5">
              <w:t>EPSG::1030</w:t>
            </w:r>
          </w:p>
        </w:tc>
        <w:tc>
          <w:tcPr>
            <w:tcW w:w="2970" w:type="dxa"/>
          </w:tcPr>
          <w:p w14:paraId="5A615640" w14:textId="77777777" w:rsidR="001F2CCA" w:rsidRPr="00B42AA5" w:rsidRDefault="001F2CCA" w:rsidP="001B6E62">
            <w:pPr>
              <w:spacing w:before="0"/>
              <w:rPr>
                <w:rFonts w:cs="Arial"/>
                <w:b/>
                <w:bCs/>
                <w:iCs/>
                <w:kern w:val="32"/>
                <w:sz w:val="26"/>
                <w:szCs w:val="26"/>
              </w:rPr>
            </w:pPr>
            <w:r w:rsidRPr="00B42AA5">
              <w:t xml:space="preserve">Orientation: up. </w:t>
            </w:r>
            <w:proofErr w:type="spellStart"/>
            <w:r w:rsidRPr="00B42AA5">
              <w:t>UoM</w:t>
            </w:r>
            <w:proofErr w:type="spellEnd"/>
            <w:r w:rsidRPr="00B42AA5">
              <w:t>: ft.</w:t>
            </w:r>
          </w:p>
        </w:tc>
      </w:tr>
      <w:tr w:rsidR="001F2CCA" w14:paraId="4F7D846A" w14:textId="77777777" w:rsidTr="001B6E62">
        <w:trPr>
          <w:jc w:val="center"/>
        </w:trPr>
        <w:tc>
          <w:tcPr>
            <w:tcW w:w="1603" w:type="dxa"/>
          </w:tcPr>
          <w:p w14:paraId="48A20095" w14:textId="77777777" w:rsidR="001F2CCA" w:rsidRDefault="001F2CCA" w:rsidP="001B6E62">
            <w:pPr>
              <w:spacing w:before="0"/>
            </w:pPr>
            <w:r w:rsidRPr="00B42AA5">
              <w:t>EPSG::6499</w:t>
            </w:r>
          </w:p>
        </w:tc>
        <w:tc>
          <w:tcPr>
            <w:tcW w:w="2970" w:type="dxa"/>
          </w:tcPr>
          <w:p w14:paraId="09FD24E8" w14:textId="77777777" w:rsidR="001F2CCA" w:rsidRPr="00B42AA5" w:rsidRDefault="001F2CCA" w:rsidP="001B6E62">
            <w:pPr>
              <w:spacing w:before="0"/>
              <w:rPr>
                <w:rFonts w:cs="Arial"/>
                <w:b/>
                <w:bCs/>
                <w:iCs/>
                <w:kern w:val="32"/>
                <w:sz w:val="26"/>
                <w:szCs w:val="26"/>
              </w:rPr>
            </w:pPr>
            <w:r w:rsidRPr="00B42AA5">
              <w:t xml:space="preserve">Orientation: up. </w:t>
            </w:r>
            <w:proofErr w:type="spellStart"/>
            <w:r w:rsidRPr="00B42AA5">
              <w:t>UoM</w:t>
            </w:r>
            <w:proofErr w:type="spellEnd"/>
            <w:r w:rsidRPr="00B42AA5">
              <w:t>: m.</w:t>
            </w:r>
          </w:p>
        </w:tc>
      </w:tr>
    </w:tbl>
    <w:p w14:paraId="5545B98A" w14:textId="2469BB37" w:rsidR="001F2CCA" w:rsidRPr="00777F71" w:rsidRDefault="001F2CCA" w:rsidP="001B6E62">
      <w:pPr>
        <w:pStyle w:val="ColorfulList-Accent11"/>
      </w:pPr>
    </w:p>
    <w:p w14:paraId="0BDF4784" w14:textId="3AE823F1" w:rsidR="00C6040B" w:rsidRDefault="00C6040B">
      <w:pPr>
        <w:pStyle w:val="ColorfulList-Accent11"/>
        <w:numPr>
          <w:ilvl w:val="1"/>
          <w:numId w:val="10"/>
        </w:numPr>
      </w:pPr>
      <w:r w:rsidRPr="00A501D3">
        <w:rPr>
          <w:i/>
        </w:rPr>
        <w:t>Temporal Extent</w:t>
      </w:r>
      <w:r w:rsidRPr="00C75A79">
        <w:t xml:space="preserve"> </w:t>
      </w:r>
      <w:r>
        <w:t>–</w:t>
      </w:r>
      <w:r w:rsidRPr="00C75A79">
        <w:t xml:space="preserve"> </w:t>
      </w:r>
      <w:r>
        <w:t xml:space="preserve">Temporal range over which the resource was collected or is valid. If the resource pertains to specific </w:t>
      </w:r>
      <w:r w:rsidR="003C0947">
        <w:t xml:space="preserve">named </w:t>
      </w:r>
      <w:r w:rsidR="006D049C">
        <w:t>g</w:t>
      </w:r>
      <w:r>
        <w:t>eologic time periods, those terms should be entered as keywords</w:t>
      </w:r>
      <w:r w:rsidR="000D7FD5">
        <w:t xml:space="preserve"> (preferable as part of Temporal Keywords)</w:t>
      </w:r>
      <w:r>
        <w:t>.</w:t>
      </w:r>
      <w:r w:rsidR="00A501D3">
        <w:t xml:space="preserve"> </w:t>
      </w:r>
      <w:r w:rsidRPr="00A501D3">
        <w:rPr>
          <w:b/>
        </w:rPr>
        <w:t xml:space="preserve">Start </w:t>
      </w:r>
      <w:r w:rsidR="000D7FD5">
        <w:rPr>
          <w:b/>
        </w:rPr>
        <w:t>D</w:t>
      </w:r>
      <w:r w:rsidRPr="00A501D3">
        <w:rPr>
          <w:b/>
        </w:rPr>
        <w:t>ate</w:t>
      </w:r>
      <w:r>
        <w:t xml:space="preserve"> (</w:t>
      </w:r>
      <w:r w:rsidRPr="00E7119E">
        <w:rPr>
          <w:rStyle w:val="Cardinality"/>
        </w:rPr>
        <w:t xml:space="preserve">0 to 1 </w:t>
      </w:r>
      <w:r w:rsidR="00A501D3" w:rsidRPr="00777F71">
        <w:rPr>
          <w:rStyle w:val="Cardinality"/>
        </w:rPr>
        <w:t>ent</w:t>
      </w:r>
      <w:r w:rsidR="00A501D3">
        <w:rPr>
          <w:rStyle w:val="Cardinality"/>
        </w:rPr>
        <w:t>ry</w:t>
      </w:r>
      <w:r>
        <w:t>)</w:t>
      </w:r>
      <w:r w:rsidR="00A501D3">
        <w:t>,</w:t>
      </w:r>
      <w:r w:rsidR="00A501D3" w:rsidRPr="00352229">
        <w:t xml:space="preserve"> </w:t>
      </w:r>
      <w:r w:rsidR="00A501D3" w:rsidRPr="00602E9B">
        <w:rPr>
          <w:rStyle w:val="ConditionalField"/>
        </w:rPr>
        <w:t xml:space="preserve">End </w:t>
      </w:r>
      <w:r w:rsidR="000D7FD5">
        <w:rPr>
          <w:rStyle w:val="ConditionalField"/>
        </w:rPr>
        <w:t>D</w:t>
      </w:r>
      <w:r w:rsidR="00A501D3" w:rsidRPr="00602E9B">
        <w:rPr>
          <w:rStyle w:val="ConditionalField"/>
        </w:rPr>
        <w:t>ate</w:t>
      </w:r>
      <w:r w:rsidR="00A501D3">
        <w:t xml:space="preserve"> (</w:t>
      </w:r>
      <w:r w:rsidR="00A501D3" w:rsidRPr="00E7119E">
        <w:rPr>
          <w:rStyle w:val="Cardinality"/>
        </w:rPr>
        <w:t xml:space="preserve">0 to 1 </w:t>
      </w:r>
      <w:r w:rsidR="00A501D3" w:rsidRPr="00777F71">
        <w:rPr>
          <w:rStyle w:val="Cardinality"/>
        </w:rPr>
        <w:t>ent</w:t>
      </w:r>
      <w:r w:rsidR="00A501D3">
        <w:rPr>
          <w:rStyle w:val="Cardinality"/>
        </w:rPr>
        <w:t>ry</w:t>
      </w:r>
      <w:r w:rsidR="00A501D3">
        <w:t>; required if start date exists),u</w:t>
      </w:r>
      <w:r>
        <w:t xml:space="preserve">se </w:t>
      </w:r>
      <w:hyperlink r:id="rId29" w:anchor="Combined_date_and_time_representations" w:history="1">
        <w:r w:rsidRPr="00A501D3">
          <w:rPr>
            <w:rStyle w:val="Hyperlink"/>
            <w:rFonts w:eastAsia="MS Mincho"/>
          </w:rPr>
          <w:t>ISO 8601 date and time</w:t>
        </w:r>
      </w:hyperlink>
      <w:r>
        <w:t xml:space="preserve"> format.</w:t>
      </w:r>
    </w:p>
    <w:p w14:paraId="18156BBF" w14:textId="0FB21FCF" w:rsidR="00D02F37" w:rsidRDefault="00D02F37" w:rsidP="00D02F37">
      <w:pPr>
        <w:pStyle w:val="ColorfulList-Accent11"/>
        <w:numPr>
          <w:ilvl w:val="1"/>
          <w:numId w:val="10"/>
        </w:numPr>
      </w:pPr>
      <w:r w:rsidRPr="00FE0810">
        <w:rPr>
          <w:b/>
        </w:rPr>
        <w:t xml:space="preserve">Quality </w:t>
      </w:r>
      <w:r w:rsidR="000D7FD5">
        <w:rPr>
          <w:b/>
        </w:rPr>
        <w:t>S</w:t>
      </w:r>
      <w:r w:rsidRPr="00FE0810">
        <w:rPr>
          <w:b/>
        </w:rPr>
        <w:t>tatement</w:t>
      </w:r>
      <w:r>
        <w:t xml:space="preserve"> (</w:t>
      </w:r>
      <w:r w:rsidRPr="00FE0810">
        <w:rPr>
          <w:rStyle w:val="Cardinality"/>
        </w:rPr>
        <w:t xml:space="preserve">0 to 1 </w:t>
      </w:r>
      <w:r w:rsidR="00A501D3" w:rsidRPr="00777F71">
        <w:rPr>
          <w:rStyle w:val="Cardinality"/>
        </w:rPr>
        <w:t>ent</w:t>
      </w:r>
      <w:r w:rsidR="00A501D3">
        <w:rPr>
          <w:rStyle w:val="Cardinality"/>
        </w:rPr>
        <w:t>ry</w:t>
      </w:r>
      <w:r>
        <w:t xml:space="preserve">): </w:t>
      </w:r>
      <w:r w:rsidR="007F3128">
        <w:t>Text specification of</w:t>
      </w:r>
      <w:r>
        <w:t xml:space="preserve"> the quality of the resource.</w:t>
      </w:r>
    </w:p>
    <w:p w14:paraId="2B6BA318" w14:textId="33465D45" w:rsidR="00D02F37" w:rsidRPr="00913BB8" w:rsidRDefault="00D02F37" w:rsidP="00D02F37">
      <w:pPr>
        <w:pStyle w:val="ColorfulList-Accent11"/>
        <w:numPr>
          <w:ilvl w:val="1"/>
          <w:numId w:val="10"/>
        </w:numPr>
      </w:pPr>
      <w:r w:rsidRPr="00FE0810">
        <w:rPr>
          <w:b/>
        </w:rPr>
        <w:t xml:space="preserve">Lineage </w:t>
      </w:r>
      <w:r w:rsidR="000D7FD5">
        <w:rPr>
          <w:b/>
        </w:rPr>
        <w:t>S</w:t>
      </w:r>
      <w:r w:rsidRPr="00FE0810">
        <w:rPr>
          <w:b/>
        </w:rPr>
        <w:t>tatement</w:t>
      </w:r>
      <w:r>
        <w:t xml:space="preserve"> (</w:t>
      </w:r>
      <w:r w:rsidRPr="00FE0810">
        <w:rPr>
          <w:rStyle w:val="Cardinality"/>
        </w:rPr>
        <w:t xml:space="preserve">0 to 1 </w:t>
      </w:r>
      <w:r w:rsidR="00A501D3" w:rsidRPr="00777F71">
        <w:rPr>
          <w:rStyle w:val="Cardinality"/>
        </w:rPr>
        <w:t>ent</w:t>
      </w:r>
      <w:r w:rsidR="00A501D3">
        <w:rPr>
          <w:rStyle w:val="Cardinality"/>
        </w:rPr>
        <w:t>ry</w:t>
      </w:r>
      <w:r>
        <w:t xml:space="preserve">): </w:t>
      </w:r>
      <w:r w:rsidR="007F3128">
        <w:t>Text description of</w:t>
      </w:r>
      <w:r>
        <w:t xml:space="preserve"> the resource's provenance.</w:t>
      </w:r>
    </w:p>
    <w:p w14:paraId="0FC74588" w14:textId="7382E0A2" w:rsidR="00C6040B" w:rsidRPr="00B77387" w:rsidRDefault="00D02F37" w:rsidP="00C6040B">
      <w:pPr>
        <w:pStyle w:val="ColorfulList-Accent11"/>
        <w:numPr>
          <w:ilvl w:val="0"/>
          <w:numId w:val="10"/>
        </w:numPr>
      </w:pPr>
      <w:r>
        <w:rPr>
          <w:i/>
        </w:rPr>
        <w:t>Access</w:t>
      </w:r>
    </w:p>
    <w:p w14:paraId="4636FAB3" w14:textId="6054C5FD" w:rsidR="00372234" w:rsidRDefault="00372234" w:rsidP="00372234">
      <w:pPr>
        <w:pStyle w:val="ColorfulList-Accent11"/>
        <w:numPr>
          <w:ilvl w:val="1"/>
          <w:numId w:val="10"/>
        </w:numPr>
      </w:pPr>
      <w:r w:rsidRPr="00870EBA">
        <w:rPr>
          <w:rStyle w:val="Required"/>
          <w:color w:val="FF0000"/>
        </w:rPr>
        <w:t>Access Instructions</w:t>
      </w:r>
      <w:r w:rsidRPr="00870EBA">
        <w:rPr>
          <w:color w:val="FF0000"/>
        </w:rPr>
        <w:t xml:space="preserve"> </w:t>
      </w:r>
      <w:r>
        <w:t>(</w:t>
      </w:r>
      <w:r w:rsidRPr="00E7119E">
        <w:rPr>
          <w:rStyle w:val="Cardinality"/>
        </w:rPr>
        <w:t>1 entr</w:t>
      </w:r>
      <w:r>
        <w:rPr>
          <w:rStyle w:val="Cardinality"/>
        </w:rPr>
        <w:t>y</w:t>
      </w:r>
      <w:r>
        <w:t>):</w:t>
      </w:r>
      <w:r w:rsidRPr="0079652C">
        <w:t xml:space="preserve"> </w:t>
      </w:r>
      <w:r>
        <w:t>Text description of how to access the resource. If the r</w:t>
      </w:r>
      <w:r>
        <w:t>e</w:t>
      </w:r>
      <w:r>
        <w:t>source is accessible online, this must be a URL that will retrieve the resource (see below).</w:t>
      </w:r>
    </w:p>
    <w:p w14:paraId="2F57054E" w14:textId="2865A3E3" w:rsidR="00372234" w:rsidRDefault="00372234" w:rsidP="00372234">
      <w:pPr>
        <w:pStyle w:val="ColorfulList-Accent11"/>
        <w:numPr>
          <w:ilvl w:val="1"/>
          <w:numId w:val="10"/>
        </w:numPr>
      </w:pPr>
      <w:r w:rsidRPr="001B6E62">
        <w:rPr>
          <w:rStyle w:val="ConditionalField"/>
        </w:rPr>
        <w:t>Link to the resource</w:t>
      </w:r>
      <w:r>
        <w:t xml:space="preserve"> (</w:t>
      </w:r>
      <w:r w:rsidRPr="00E7119E">
        <w:rPr>
          <w:rStyle w:val="Cardinality"/>
        </w:rPr>
        <w:t xml:space="preserve">0 </w:t>
      </w:r>
      <w:proofErr w:type="gramStart"/>
      <w:r w:rsidRPr="00E7119E">
        <w:rPr>
          <w:rStyle w:val="Cardinality"/>
        </w:rPr>
        <w:t>to</w:t>
      </w:r>
      <w:proofErr w:type="gramEnd"/>
      <w:r w:rsidRPr="00E7119E">
        <w:rPr>
          <w:rStyle w:val="Cardinality"/>
        </w:rPr>
        <w:t xml:space="preserve"> </w:t>
      </w:r>
      <w:r>
        <w:rPr>
          <w:rStyle w:val="Cardinality"/>
        </w:rPr>
        <w:t>many</w:t>
      </w:r>
      <w:r w:rsidRPr="00E7119E">
        <w:rPr>
          <w:rStyle w:val="Cardinality"/>
        </w:rPr>
        <w:t xml:space="preserve"> entries</w:t>
      </w:r>
      <w:r>
        <w:t xml:space="preserve">): A URL pointing to a resource or resource webpage, mandatory, not </w:t>
      </w:r>
      <w:proofErr w:type="spellStart"/>
      <w:r>
        <w:t>nilable</w:t>
      </w:r>
      <w:proofErr w:type="spellEnd"/>
      <w:r>
        <w:t xml:space="preserve"> if the resource is accessible online. </w:t>
      </w:r>
      <w:r w:rsidRPr="00A504ED">
        <w:t xml:space="preserve">  </w:t>
      </w:r>
      <w:r w:rsidRPr="001B6E62">
        <w:rPr>
          <w:rStyle w:val="Strong"/>
          <w:color w:val="FF0000"/>
        </w:rPr>
        <w:t>URL</w:t>
      </w:r>
      <w:r>
        <w:t>,</w:t>
      </w:r>
      <w:r w:rsidRPr="00A504ED">
        <w:t xml:space="preserve"> </w:t>
      </w:r>
      <w:r>
        <w:rPr>
          <w:rStyle w:val="Strong"/>
        </w:rPr>
        <w:t>L</w:t>
      </w:r>
      <w:r w:rsidRPr="00352229">
        <w:rPr>
          <w:rStyle w:val="Strong"/>
        </w:rPr>
        <w:t>ink</w:t>
      </w:r>
      <w:r>
        <w:t xml:space="preserve"> </w:t>
      </w:r>
      <w:r>
        <w:rPr>
          <w:rStyle w:val="Strong"/>
          <w:rFonts w:eastAsia="MS Mincho"/>
        </w:rPr>
        <w:t>F</w:t>
      </w:r>
      <w:r w:rsidRPr="00185A0D">
        <w:rPr>
          <w:rStyle w:val="Strong"/>
          <w:rFonts w:eastAsia="MS Mincho"/>
        </w:rPr>
        <w:t>unction</w:t>
      </w:r>
      <w:r>
        <w:t xml:space="preserve">, </w:t>
      </w:r>
      <w:r>
        <w:rPr>
          <w:rStyle w:val="Strong"/>
          <w:rFonts w:eastAsia="MS Mincho"/>
        </w:rPr>
        <w:t>Represe</w:t>
      </w:r>
      <w:r>
        <w:rPr>
          <w:rStyle w:val="Strong"/>
          <w:rFonts w:eastAsia="MS Mincho"/>
        </w:rPr>
        <w:t>n</w:t>
      </w:r>
      <w:r>
        <w:rPr>
          <w:rStyle w:val="Strong"/>
          <w:rFonts w:eastAsia="MS Mincho"/>
        </w:rPr>
        <w:lastRenderedPageBreak/>
        <w:t>tation F</w:t>
      </w:r>
      <w:r w:rsidRPr="00185A0D">
        <w:rPr>
          <w:rStyle w:val="Strong"/>
          <w:rFonts w:eastAsia="MS Mincho"/>
        </w:rPr>
        <w:t>ormat</w:t>
      </w:r>
      <w:r>
        <w:t>. URL is minimum content required if a link is included. Optionally, a Link Fun</w:t>
      </w:r>
      <w:r>
        <w:t>c</w:t>
      </w:r>
      <w:r>
        <w:t>tion</w:t>
      </w:r>
      <w:r w:rsidRPr="00A504ED">
        <w:t xml:space="preserve"> term from </w:t>
      </w:r>
      <w:r>
        <w:t xml:space="preserve">the ISO19115 OnlineFunctionCode </w:t>
      </w:r>
      <w:r w:rsidRPr="00A504ED">
        <w:t>controlled vocabulary specif</w:t>
      </w:r>
      <w:r>
        <w:t>ies</w:t>
      </w:r>
      <w:r w:rsidRPr="00A504ED">
        <w:t xml:space="preserve"> what a HTTP </w:t>
      </w:r>
      <w:r>
        <w:t>GET</w:t>
      </w:r>
      <w:r w:rsidRPr="00A504ED">
        <w:t xml:space="preserve"> using the URL will invoke</w:t>
      </w:r>
      <w:r>
        <w:t xml:space="preserve">. </w:t>
      </w:r>
      <w:r w:rsidRPr="00A504ED">
        <w:t xml:space="preserve">The </w:t>
      </w:r>
      <w:r>
        <w:t>link</w:t>
      </w:r>
      <w:r w:rsidRPr="00A504ED">
        <w:t xml:space="preserve"> might return an html page, electronic doc</w:t>
      </w:r>
      <w:r w:rsidRPr="00A504ED">
        <w:t>u</w:t>
      </w:r>
      <w:r w:rsidRPr="00A504ED">
        <w:t>ment in some other format, an end point for a service, an online application that requires user interaction, etc.</w:t>
      </w:r>
      <w:r>
        <w:t xml:space="preserve"> Representation Format is </w:t>
      </w:r>
      <w:r w:rsidRPr="00A504ED">
        <w:t>a controlled vocabulary term specifying the format (</w:t>
      </w:r>
      <w:r w:rsidRPr="0073356C">
        <w:t>MIME media typ</w:t>
      </w:r>
      <w:r>
        <w:t>e</w:t>
      </w:r>
      <w:r w:rsidRPr="0073356C">
        <w:t>s</w:t>
      </w:r>
      <w:r w:rsidRPr="00A504ED">
        <w:t xml:space="preserve">) of a file-based response if applicable. </w:t>
      </w:r>
    </w:p>
    <w:p w14:paraId="1C861865" w14:textId="7A77EEA0" w:rsidR="007F3128" w:rsidRPr="00913BB8" w:rsidRDefault="007F3128" w:rsidP="007F3128">
      <w:pPr>
        <w:pStyle w:val="ColorfulList-Accent11"/>
        <w:numPr>
          <w:ilvl w:val="1"/>
          <w:numId w:val="10"/>
        </w:numPr>
      </w:pPr>
      <w:r>
        <w:rPr>
          <w:i/>
        </w:rPr>
        <w:t>Distribution</w:t>
      </w:r>
      <w:r w:rsidRPr="000C1AE6">
        <w:rPr>
          <w:i/>
        </w:rPr>
        <w:t xml:space="preserve"> </w:t>
      </w:r>
      <w:r>
        <w:rPr>
          <w:i/>
        </w:rPr>
        <w:t>Contact</w:t>
      </w:r>
      <w:r>
        <w:t xml:space="preserve"> (</w:t>
      </w:r>
      <w:r w:rsidRPr="00E7119E">
        <w:rPr>
          <w:rStyle w:val="Cardinality"/>
        </w:rPr>
        <w:t>1 entry</w:t>
      </w:r>
      <w:r>
        <w:t xml:space="preserve">): The party to contact about accessing the resource. </w:t>
      </w:r>
      <w:r w:rsidRPr="00185A0D">
        <w:rPr>
          <w:rStyle w:val="Required"/>
        </w:rPr>
        <w:t>Organiz</w:t>
      </w:r>
      <w:r w:rsidRPr="00185A0D">
        <w:rPr>
          <w:rStyle w:val="Required"/>
        </w:rPr>
        <w:t>a</w:t>
      </w:r>
      <w:r w:rsidRPr="00185A0D">
        <w:rPr>
          <w:rStyle w:val="Required"/>
        </w:rPr>
        <w:t>tion</w:t>
      </w:r>
      <w:r w:rsidRPr="00812E23">
        <w:rPr>
          <w:rStyle w:val="RequiredField"/>
        </w:rPr>
        <w:t xml:space="preserve"> </w:t>
      </w:r>
      <w:r w:rsidR="000D7FD5">
        <w:rPr>
          <w:rStyle w:val="RequiredField"/>
        </w:rPr>
        <w:t>N</w:t>
      </w:r>
      <w:r w:rsidRPr="00812E23">
        <w:rPr>
          <w:rStyle w:val="RequiredField"/>
        </w:rPr>
        <w:t>ame</w:t>
      </w:r>
      <w:r>
        <w:t xml:space="preserve">, </w:t>
      </w:r>
      <w:r w:rsidR="000D7FD5">
        <w:rPr>
          <w:b/>
        </w:rPr>
        <w:t>P</w:t>
      </w:r>
      <w:r>
        <w:rPr>
          <w:b/>
        </w:rPr>
        <w:t xml:space="preserve">erson </w:t>
      </w:r>
      <w:r w:rsidR="000D7FD5">
        <w:rPr>
          <w:b/>
        </w:rPr>
        <w:t>N</w:t>
      </w:r>
      <w:r>
        <w:rPr>
          <w:b/>
        </w:rPr>
        <w:t xml:space="preserve">ame, </w:t>
      </w:r>
      <w:r w:rsidR="000D7FD5">
        <w:rPr>
          <w:b/>
        </w:rPr>
        <w:t>S</w:t>
      </w:r>
      <w:r w:rsidRPr="0079652C">
        <w:rPr>
          <w:b/>
        </w:rPr>
        <w:t xml:space="preserve">treet </w:t>
      </w:r>
      <w:r w:rsidR="000D7FD5">
        <w:rPr>
          <w:b/>
        </w:rPr>
        <w:t>A</w:t>
      </w:r>
      <w:r w:rsidRPr="0079652C">
        <w:rPr>
          <w:b/>
        </w:rPr>
        <w:t>ddress</w:t>
      </w:r>
      <w:r>
        <w:t xml:space="preserve">, </w:t>
      </w:r>
      <w:r w:rsidR="000D7FD5">
        <w:rPr>
          <w:b/>
        </w:rPr>
        <w:t>C</w:t>
      </w:r>
      <w:r w:rsidRPr="0079652C">
        <w:rPr>
          <w:b/>
        </w:rPr>
        <w:t>ity</w:t>
      </w:r>
      <w:r>
        <w:t xml:space="preserve">, </w:t>
      </w:r>
      <w:r w:rsidR="000D7FD5">
        <w:rPr>
          <w:b/>
        </w:rPr>
        <w:t>S</w:t>
      </w:r>
      <w:r w:rsidRPr="0079652C">
        <w:rPr>
          <w:b/>
        </w:rPr>
        <w:t>tate</w:t>
      </w:r>
      <w:r>
        <w:t xml:space="preserve">, </w:t>
      </w:r>
      <w:r w:rsidRPr="0079652C">
        <w:rPr>
          <w:b/>
        </w:rPr>
        <w:t xml:space="preserve">ZIP </w:t>
      </w:r>
      <w:r w:rsidR="000D7FD5">
        <w:rPr>
          <w:b/>
        </w:rPr>
        <w:t>C</w:t>
      </w:r>
      <w:r w:rsidRPr="0079652C">
        <w:rPr>
          <w:b/>
        </w:rPr>
        <w:t>ode</w:t>
      </w:r>
      <w:r>
        <w:t xml:space="preserve">, </w:t>
      </w:r>
      <w:r w:rsidR="000D7FD5">
        <w:rPr>
          <w:rStyle w:val="Required"/>
        </w:rPr>
        <w:t>E</w:t>
      </w:r>
      <w:r w:rsidRPr="00FE6270">
        <w:rPr>
          <w:rStyle w:val="Required"/>
        </w:rPr>
        <w:t>mail</w:t>
      </w:r>
      <w:r>
        <w:t xml:space="preserve">, </w:t>
      </w:r>
      <w:r w:rsidR="000D7FD5">
        <w:rPr>
          <w:rStyle w:val="Strong"/>
        </w:rPr>
        <w:t>P</w:t>
      </w:r>
      <w:r w:rsidRPr="00FE6270">
        <w:rPr>
          <w:rStyle w:val="Strong"/>
        </w:rPr>
        <w:t>hone</w:t>
      </w:r>
      <w:r>
        <w:t xml:space="preserve">, </w:t>
      </w:r>
      <w:r w:rsidR="000D7FD5">
        <w:rPr>
          <w:b/>
        </w:rPr>
        <w:t>F</w:t>
      </w:r>
      <w:r w:rsidRPr="0079652C">
        <w:rPr>
          <w:b/>
        </w:rPr>
        <w:t>ax</w:t>
      </w:r>
      <w:r>
        <w:rPr>
          <w:b/>
        </w:rPr>
        <w:t>, URL</w:t>
      </w:r>
      <w:r>
        <w:t xml:space="preserve">. In general, a contact for distribution should be required for physical resources. </w:t>
      </w:r>
    </w:p>
    <w:p w14:paraId="08FC20D0" w14:textId="1235B8BC" w:rsidR="009C1B8B" w:rsidRDefault="009C1B8B" w:rsidP="009C1B8B">
      <w:pPr>
        <w:pStyle w:val="ColorfulList-Accent11"/>
        <w:numPr>
          <w:ilvl w:val="1"/>
          <w:numId w:val="10"/>
        </w:numPr>
      </w:pPr>
      <w:r w:rsidRPr="00FE0810">
        <w:rPr>
          <w:b/>
        </w:rPr>
        <w:t xml:space="preserve">Constraints </w:t>
      </w:r>
      <w:r w:rsidR="00F470DA">
        <w:rPr>
          <w:b/>
        </w:rPr>
        <w:t>S</w:t>
      </w:r>
      <w:r w:rsidRPr="00FE0810">
        <w:rPr>
          <w:b/>
        </w:rPr>
        <w:t>tatement</w:t>
      </w:r>
      <w:r>
        <w:t xml:space="preserve"> (</w:t>
      </w:r>
      <w:r w:rsidRPr="00FE0810">
        <w:rPr>
          <w:rStyle w:val="Cardinality"/>
        </w:rPr>
        <w:t>0 to 1 entr</w:t>
      </w:r>
      <w:r w:rsidR="007F3128">
        <w:rPr>
          <w:rStyle w:val="Cardinality"/>
        </w:rPr>
        <w:t>y</w:t>
      </w:r>
      <w:r>
        <w:t>): describe the resource's legal and usage constraints.</w:t>
      </w:r>
    </w:p>
    <w:p w14:paraId="782A0CDA" w14:textId="050C177B" w:rsidR="007F3128" w:rsidRDefault="007F3128" w:rsidP="00F470DA">
      <w:pPr>
        <w:pStyle w:val="ColorfulList-Accent11"/>
        <w:numPr>
          <w:ilvl w:val="1"/>
          <w:numId w:val="10"/>
        </w:numPr>
      </w:pPr>
      <w:r>
        <w:rPr>
          <w:b/>
        </w:rPr>
        <w:t xml:space="preserve">Distribution </w:t>
      </w:r>
      <w:r w:rsidR="00F470DA">
        <w:rPr>
          <w:b/>
        </w:rPr>
        <w:t>K</w:t>
      </w:r>
      <w:r>
        <w:rPr>
          <w:b/>
        </w:rPr>
        <w:t xml:space="preserve">eywords </w:t>
      </w:r>
      <w:r>
        <w:t>(</w:t>
      </w:r>
      <w:r w:rsidRPr="00E7119E">
        <w:rPr>
          <w:rStyle w:val="Cardinality"/>
        </w:rPr>
        <w:t xml:space="preserve">0 to </w:t>
      </w:r>
      <w:r>
        <w:rPr>
          <w:rStyle w:val="Cardinality"/>
        </w:rPr>
        <w:t>many</w:t>
      </w:r>
      <w:r w:rsidRPr="00E7119E">
        <w:rPr>
          <w:rStyle w:val="Cardinality"/>
        </w:rPr>
        <w:t xml:space="preserve"> entries</w:t>
      </w:r>
      <w:r>
        <w:t>): keywords describing the physical form of the r</w:t>
      </w:r>
      <w:r>
        <w:t>e</w:t>
      </w:r>
      <w:r>
        <w:t xml:space="preserve">source (core, rock sample, digital file, book, journal article), formatting of resource content (file format, e.g. tiff, xls, </w:t>
      </w:r>
      <w:r w:rsidR="00F470DA">
        <w:t xml:space="preserve">MIME </w:t>
      </w:r>
      <w:r>
        <w:t>type), or physical distribution media (film, floppy disk, online service, hard copy).</w:t>
      </w:r>
      <w:r w:rsidR="0073356C">
        <w:t xml:space="preserve"> Table 6 in USGIN ISO metadata profile includes a vocabulary for distr</w:t>
      </w:r>
      <w:r w:rsidR="0073356C">
        <w:t>i</w:t>
      </w:r>
      <w:r w:rsidR="0073356C">
        <w:t>bution format for use with the ISO19115 distributionFormat name property. Use of these keywords allows users to search for particular kinds of artifacts.</w:t>
      </w:r>
    </w:p>
    <w:p w14:paraId="7448CB59" w14:textId="77777777" w:rsidR="00C6040B" w:rsidRPr="00C75A79" w:rsidRDefault="00C6040B" w:rsidP="001B6E62">
      <w:pPr>
        <w:pStyle w:val="ColorfulList-Accent11"/>
        <w:keepNext/>
        <w:numPr>
          <w:ilvl w:val="0"/>
          <w:numId w:val="10"/>
        </w:numPr>
        <w:rPr>
          <w:i/>
        </w:rPr>
      </w:pPr>
      <w:r w:rsidRPr="00C75A79">
        <w:rPr>
          <w:i/>
        </w:rPr>
        <w:t xml:space="preserve">Metadata </w:t>
      </w:r>
    </w:p>
    <w:p w14:paraId="27AE1A08" w14:textId="77777777" w:rsidR="00C6040B" w:rsidRPr="00EB41E2" w:rsidRDefault="00C6040B" w:rsidP="00C6040B">
      <w:pPr>
        <w:pStyle w:val="ColorfulList-Accent11"/>
        <w:numPr>
          <w:ilvl w:val="1"/>
          <w:numId w:val="10"/>
        </w:numPr>
      </w:pPr>
      <w:r w:rsidRPr="00EB41E2">
        <w:rPr>
          <w:rStyle w:val="RequiredField"/>
        </w:rPr>
        <w:t>Metadata Date</w:t>
      </w:r>
      <w:r>
        <w:t xml:space="preserve"> (</w:t>
      </w:r>
      <w:r w:rsidRPr="00EB41E2">
        <w:rPr>
          <w:rStyle w:val="Cardinality"/>
        </w:rPr>
        <w:t>1 entry</w:t>
      </w:r>
      <w:r>
        <w:t xml:space="preserve">): Last metadata update/creation date-time stamp in </w:t>
      </w:r>
      <w:hyperlink r:id="rId30" w:anchor="Combined_date_and_time_representations" w:history="1">
        <w:r w:rsidRPr="00F0435A">
          <w:rPr>
            <w:rStyle w:val="Hyperlink"/>
            <w:rFonts w:eastAsia="MS Mincho"/>
          </w:rPr>
          <w:t>ISO 8601 date and time</w:t>
        </w:r>
      </w:hyperlink>
      <w:r>
        <w:t xml:space="preserve"> format. This may be automatically updated on metadata import if a metadata format conversion is necessary. </w:t>
      </w:r>
    </w:p>
    <w:p w14:paraId="2A87229B" w14:textId="67D2E950" w:rsidR="007F3128" w:rsidRPr="001F72C0" w:rsidRDefault="007F3128" w:rsidP="007F3128">
      <w:pPr>
        <w:pStyle w:val="ColorfulList-Accent11"/>
        <w:numPr>
          <w:ilvl w:val="1"/>
          <w:numId w:val="10"/>
        </w:numPr>
      </w:pPr>
      <w:r w:rsidRPr="001F72C0">
        <w:rPr>
          <w:i/>
        </w:rPr>
        <w:t>Metadata Contact</w:t>
      </w:r>
      <w:r>
        <w:t xml:space="preserve"> (</w:t>
      </w:r>
      <w:r w:rsidRPr="00E7119E">
        <w:rPr>
          <w:rStyle w:val="Cardinality"/>
        </w:rPr>
        <w:t>1 entry</w:t>
      </w:r>
      <w:r>
        <w:t xml:space="preserve">): The party to contact with questions about the metadata itself. </w:t>
      </w:r>
      <w:r w:rsidRPr="004466C4">
        <w:rPr>
          <w:rStyle w:val="RequiredField"/>
        </w:rPr>
        <w:t>O</w:t>
      </w:r>
      <w:r w:rsidRPr="004466C4">
        <w:rPr>
          <w:rStyle w:val="RequiredField"/>
        </w:rPr>
        <w:t>r</w:t>
      </w:r>
      <w:r w:rsidRPr="004466C4">
        <w:rPr>
          <w:rStyle w:val="RequiredField"/>
        </w:rPr>
        <w:t xml:space="preserve">ganization </w:t>
      </w:r>
      <w:r w:rsidR="00F470DA">
        <w:rPr>
          <w:rStyle w:val="RequiredField"/>
        </w:rPr>
        <w:t>N</w:t>
      </w:r>
      <w:r w:rsidRPr="004466C4">
        <w:rPr>
          <w:rStyle w:val="RequiredField"/>
        </w:rPr>
        <w:t>ame</w:t>
      </w:r>
      <w:r>
        <w:t xml:space="preserve">, </w:t>
      </w:r>
      <w:r w:rsidR="00F470DA">
        <w:rPr>
          <w:b/>
        </w:rPr>
        <w:t>P</w:t>
      </w:r>
      <w:r w:rsidRPr="001F72C0">
        <w:rPr>
          <w:b/>
        </w:rPr>
        <w:t xml:space="preserve">erson </w:t>
      </w:r>
      <w:r w:rsidR="00F470DA">
        <w:rPr>
          <w:b/>
        </w:rPr>
        <w:t>N</w:t>
      </w:r>
      <w:r w:rsidRPr="001F72C0">
        <w:rPr>
          <w:b/>
        </w:rPr>
        <w:t xml:space="preserve">ame, </w:t>
      </w:r>
      <w:r w:rsidR="00F470DA">
        <w:rPr>
          <w:b/>
        </w:rPr>
        <w:t>S</w:t>
      </w:r>
      <w:r w:rsidRPr="001F72C0">
        <w:rPr>
          <w:b/>
        </w:rPr>
        <w:t xml:space="preserve">treet </w:t>
      </w:r>
      <w:r w:rsidR="00F470DA">
        <w:rPr>
          <w:b/>
        </w:rPr>
        <w:t>A</w:t>
      </w:r>
      <w:r w:rsidRPr="001F72C0">
        <w:rPr>
          <w:b/>
        </w:rPr>
        <w:t>ddress</w:t>
      </w:r>
      <w:r>
        <w:t xml:space="preserve">, </w:t>
      </w:r>
      <w:r w:rsidR="00F470DA">
        <w:rPr>
          <w:b/>
        </w:rPr>
        <w:t>C</w:t>
      </w:r>
      <w:r w:rsidRPr="001F72C0">
        <w:rPr>
          <w:b/>
        </w:rPr>
        <w:t>ity</w:t>
      </w:r>
      <w:r>
        <w:t xml:space="preserve">, </w:t>
      </w:r>
      <w:r w:rsidR="00F470DA">
        <w:rPr>
          <w:b/>
        </w:rPr>
        <w:t>S</w:t>
      </w:r>
      <w:r w:rsidRPr="001F72C0">
        <w:rPr>
          <w:b/>
        </w:rPr>
        <w:t>tate</w:t>
      </w:r>
      <w:r>
        <w:t xml:space="preserve">, </w:t>
      </w:r>
      <w:r w:rsidRPr="001F72C0">
        <w:rPr>
          <w:b/>
        </w:rPr>
        <w:t xml:space="preserve">ZIP </w:t>
      </w:r>
      <w:r w:rsidR="00F470DA">
        <w:rPr>
          <w:b/>
        </w:rPr>
        <w:t>C</w:t>
      </w:r>
      <w:r w:rsidRPr="001F72C0">
        <w:rPr>
          <w:b/>
        </w:rPr>
        <w:t>ode</w:t>
      </w:r>
      <w:r>
        <w:t xml:space="preserve">, </w:t>
      </w:r>
      <w:r w:rsidR="00F470DA">
        <w:rPr>
          <w:rStyle w:val="RequiredField"/>
        </w:rPr>
        <w:t>E</w:t>
      </w:r>
      <w:r w:rsidRPr="00812E23">
        <w:rPr>
          <w:rStyle w:val="RequiredField"/>
        </w:rPr>
        <w:t>mail</w:t>
      </w:r>
      <w:r>
        <w:t xml:space="preserve">, </w:t>
      </w:r>
      <w:r w:rsidR="00F470DA">
        <w:rPr>
          <w:b/>
        </w:rPr>
        <w:t>P</w:t>
      </w:r>
      <w:r w:rsidRPr="001F72C0">
        <w:rPr>
          <w:b/>
        </w:rPr>
        <w:t>hone</w:t>
      </w:r>
      <w:r>
        <w:t xml:space="preserve">, </w:t>
      </w:r>
      <w:r w:rsidR="00F470DA">
        <w:rPr>
          <w:b/>
        </w:rPr>
        <w:t>F</w:t>
      </w:r>
      <w:r w:rsidRPr="001F72C0">
        <w:rPr>
          <w:b/>
        </w:rPr>
        <w:t>ax</w:t>
      </w:r>
      <w:r>
        <w:rPr>
          <w:b/>
        </w:rPr>
        <w:t>, URL</w:t>
      </w:r>
      <w:r>
        <w:t xml:space="preserve">. </w:t>
      </w:r>
    </w:p>
    <w:p w14:paraId="1D474F5B" w14:textId="38A8A01D" w:rsidR="007F3128" w:rsidRPr="001F72C0" w:rsidRDefault="007F3128" w:rsidP="007F3128">
      <w:pPr>
        <w:pStyle w:val="ColorfulList-Accent11"/>
        <w:numPr>
          <w:ilvl w:val="1"/>
          <w:numId w:val="10"/>
        </w:numPr>
      </w:pPr>
      <w:r w:rsidRPr="00185A0D">
        <w:rPr>
          <w:rStyle w:val="Required"/>
        </w:rPr>
        <w:t>Metadata Specification</w:t>
      </w:r>
      <w:r>
        <w:t xml:space="preserve"> (</w:t>
      </w:r>
      <w:r w:rsidRPr="00E7119E">
        <w:rPr>
          <w:rStyle w:val="Cardinality"/>
        </w:rPr>
        <w:t>1 entry</w:t>
      </w:r>
      <w:r>
        <w:t xml:space="preserve">): Identifier string </w:t>
      </w:r>
      <w:r w:rsidR="0073356C">
        <w:t>for</w:t>
      </w:r>
      <w:r>
        <w:t xml:space="preserve"> the metadata specification used to cr</w:t>
      </w:r>
      <w:r>
        <w:t>e</w:t>
      </w:r>
      <w:r>
        <w:t xml:space="preserve">ate a metadata record encoding this content. Should indicate the base standard and version, as well as any profile that applies to the content or encoding. Ideally the identifier could be dereferenced to obtain information about the applicable specification. </w:t>
      </w:r>
      <w:r w:rsidR="0073356C">
        <w:t>Identifiers for metadata encoding specifications to be used in the USGIN and NGDS systems will have to be formally defined and registered for such identifiers to be broadly useful.</w:t>
      </w:r>
    </w:p>
    <w:p w14:paraId="5D2972C1" w14:textId="30287E44" w:rsidR="00C6040B" w:rsidRDefault="00C6040B" w:rsidP="00C6040B">
      <w:pPr>
        <w:pStyle w:val="ColorfulList-Accent11"/>
        <w:numPr>
          <w:ilvl w:val="1"/>
          <w:numId w:val="10"/>
        </w:numPr>
      </w:pPr>
      <w:r w:rsidRPr="00CF5886">
        <w:rPr>
          <w:b/>
        </w:rPr>
        <w:t>Metadata UUID</w:t>
      </w:r>
      <w:r>
        <w:t xml:space="preserve"> (</w:t>
      </w:r>
      <w:r w:rsidRPr="00E7119E">
        <w:rPr>
          <w:rStyle w:val="Cardinality"/>
        </w:rPr>
        <w:t>0</w:t>
      </w:r>
      <w:r w:rsidR="009C1B8B">
        <w:rPr>
          <w:rStyle w:val="Cardinality"/>
        </w:rPr>
        <w:t xml:space="preserve"> to </w:t>
      </w:r>
      <w:r w:rsidRPr="00E7119E">
        <w:rPr>
          <w:rStyle w:val="Cardinality"/>
        </w:rPr>
        <w:t xml:space="preserve">1 </w:t>
      </w:r>
      <w:r w:rsidR="00A501D3" w:rsidRPr="00777F71">
        <w:rPr>
          <w:rStyle w:val="Cardinality"/>
        </w:rPr>
        <w:t>ent</w:t>
      </w:r>
      <w:r w:rsidR="00A501D3">
        <w:rPr>
          <w:rStyle w:val="Cardinality"/>
        </w:rPr>
        <w:t>ry</w:t>
      </w:r>
      <w:r>
        <w:t>): A Universally Unique Identifier (</w:t>
      </w:r>
      <w:hyperlink r:id="rId31" w:history="1">
        <w:r w:rsidRPr="00073C07">
          <w:rPr>
            <w:rStyle w:val="Hyperlink"/>
            <w:rFonts w:eastAsia="MS Mincho"/>
          </w:rPr>
          <w:t>UUID</w:t>
        </w:r>
      </w:hyperlink>
      <w:r>
        <w:t>) will be assigned during the metadata import process if one is not provided. Unique identification of each metadata record is required to avoid duplicate entries across multiple metadata catalogs. The UUID format provides unique identification without centralized coordination.</w:t>
      </w:r>
    </w:p>
    <w:p w14:paraId="3F771E4A" w14:textId="09666135" w:rsidR="00F44FD1" w:rsidRDefault="00F44FD1" w:rsidP="0073356C">
      <w:pPr>
        <w:pStyle w:val="Heading3"/>
        <w:rPr>
          <w:lang w:eastAsia="ja-JP"/>
        </w:rPr>
      </w:pPr>
      <w:bookmarkStart w:id="32" w:name="_Toc268092867"/>
      <w:r>
        <w:rPr>
          <w:lang w:eastAsia="ja-JP"/>
        </w:rPr>
        <w:t>Information that will be assumed unless specified otherwise</w:t>
      </w:r>
      <w:bookmarkEnd w:id="32"/>
    </w:p>
    <w:p w14:paraId="57D1DD77" w14:textId="2F88D605" w:rsidR="00F44FD1" w:rsidRDefault="0046676A" w:rsidP="00F44FD1">
      <w:pPr>
        <w:numPr>
          <w:ilvl w:val="0"/>
          <w:numId w:val="6"/>
        </w:numPr>
        <w:rPr>
          <w:lang w:eastAsia="ja-JP"/>
        </w:rPr>
      </w:pPr>
      <w:hyperlink r:id="rId32" w:history="1">
        <w:r w:rsidR="00476F46" w:rsidRPr="008D6F91">
          <w:rPr>
            <w:rStyle w:val="Hyperlink"/>
            <w:lang w:eastAsia="ja-JP"/>
          </w:rPr>
          <w:t>C</w:t>
        </w:r>
        <w:r w:rsidR="007A5EBD" w:rsidRPr="008D6F91">
          <w:rPr>
            <w:rStyle w:val="Hyperlink"/>
            <w:lang w:eastAsia="ja-JP"/>
          </w:rPr>
          <w:t>haracter</w:t>
        </w:r>
        <w:r w:rsidR="00F44FD1" w:rsidRPr="008D6F91">
          <w:rPr>
            <w:rStyle w:val="Hyperlink"/>
            <w:lang w:eastAsia="ja-JP"/>
          </w:rPr>
          <w:t xml:space="preserve"> encoding </w:t>
        </w:r>
      </w:hyperlink>
      <w:r w:rsidR="00564FD7">
        <w:rPr>
          <w:lang w:eastAsia="ja-JP"/>
        </w:rPr>
        <w:t xml:space="preserve">of the </w:t>
      </w:r>
      <w:r w:rsidR="00F44FD1">
        <w:rPr>
          <w:lang w:eastAsia="ja-JP"/>
        </w:rPr>
        <w:t>metadata</w:t>
      </w:r>
      <w:r w:rsidR="005603B5">
        <w:rPr>
          <w:lang w:eastAsia="ja-JP"/>
        </w:rPr>
        <w:t xml:space="preserve">. </w:t>
      </w:r>
      <w:r w:rsidR="005603B5" w:rsidRPr="005603B5">
        <w:rPr>
          <w:lang w:eastAsia="ja-JP"/>
        </w:rPr>
        <w:t>Default is</w:t>
      </w:r>
      <w:r w:rsidR="005603B5">
        <w:rPr>
          <w:lang w:eastAsia="ja-JP"/>
        </w:rPr>
        <w:t xml:space="preserve"> </w:t>
      </w:r>
      <w:hyperlink r:id="rId33" w:history="1">
        <w:r w:rsidR="00476F46" w:rsidRPr="005603B5">
          <w:rPr>
            <w:rStyle w:val="Hyperlink"/>
            <w:lang w:eastAsia="ja-JP"/>
          </w:rPr>
          <w:t>UTF-8</w:t>
        </w:r>
      </w:hyperlink>
      <w:r w:rsidR="00564FD7">
        <w:rPr>
          <w:lang w:eastAsia="ja-JP"/>
        </w:rPr>
        <w:t>.</w:t>
      </w:r>
    </w:p>
    <w:p w14:paraId="2929FD3E" w14:textId="76403F3B" w:rsidR="00F44FD1" w:rsidRDefault="00564FD7" w:rsidP="00F44FD1">
      <w:pPr>
        <w:numPr>
          <w:ilvl w:val="0"/>
          <w:numId w:val="6"/>
        </w:numPr>
        <w:rPr>
          <w:lang w:eastAsia="ja-JP"/>
        </w:rPr>
      </w:pPr>
      <w:r>
        <w:rPr>
          <w:lang w:eastAsia="ja-JP"/>
        </w:rPr>
        <w:t>L</w:t>
      </w:r>
      <w:r w:rsidR="00F44FD1">
        <w:rPr>
          <w:lang w:eastAsia="ja-JP"/>
        </w:rPr>
        <w:t>anguage of metadata (English)</w:t>
      </w:r>
    </w:p>
    <w:p w14:paraId="4AE4F349" w14:textId="19C6AF53" w:rsidR="00F44FD1" w:rsidRDefault="00564FD7" w:rsidP="00F44FD1">
      <w:pPr>
        <w:numPr>
          <w:ilvl w:val="0"/>
          <w:numId w:val="6"/>
        </w:numPr>
        <w:rPr>
          <w:lang w:eastAsia="ja-JP"/>
        </w:rPr>
      </w:pPr>
      <w:r>
        <w:rPr>
          <w:lang w:eastAsia="ja-JP"/>
        </w:rPr>
        <w:t>L</w:t>
      </w:r>
      <w:r w:rsidR="00F44FD1">
        <w:rPr>
          <w:lang w:eastAsia="ja-JP"/>
        </w:rPr>
        <w:t>anguage of resource (English)</w:t>
      </w:r>
    </w:p>
    <w:p w14:paraId="4C562776" w14:textId="637DEB6A" w:rsidR="00CC3089" w:rsidRDefault="00F44FD1" w:rsidP="005603B5">
      <w:pPr>
        <w:pStyle w:val="Heading3"/>
        <w:rPr>
          <w:lang w:eastAsia="ja-JP"/>
        </w:rPr>
      </w:pPr>
      <w:bookmarkStart w:id="33" w:name="_Toc268092868"/>
      <w:r>
        <w:rPr>
          <w:lang w:eastAsia="ja-JP"/>
        </w:rPr>
        <w:t>Resource specific requirements</w:t>
      </w:r>
      <w:bookmarkEnd w:id="33"/>
    </w:p>
    <w:p w14:paraId="2034C1F2" w14:textId="0A7A137A" w:rsidR="00F44FD1" w:rsidRDefault="006D049C" w:rsidP="00F44FD1">
      <w:pPr>
        <w:numPr>
          <w:ilvl w:val="0"/>
          <w:numId w:val="5"/>
        </w:numPr>
        <w:rPr>
          <w:lang w:eastAsia="ja-JP"/>
        </w:rPr>
      </w:pPr>
      <w:r>
        <w:rPr>
          <w:lang w:eastAsia="ja-JP"/>
        </w:rPr>
        <w:t xml:space="preserve">Vertical extent is required </w:t>
      </w:r>
      <w:r w:rsidR="00F44FD1">
        <w:rPr>
          <w:lang w:eastAsia="ja-JP"/>
        </w:rPr>
        <w:t xml:space="preserve">for resources </w:t>
      </w:r>
      <w:r w:rsidR="000132C0">
        <w:rPr>
          <w:lang w:eastAsia="ja-JP"/>
        </w:rPr>
        <w:t xml:space="preserve">that pertain to </w:t>
      </w:r>
      <w:r w:rsidR="00DF578E">
        <w:rPr>
          <w:lang w:eastAsia="ja-JP"/>
        </w:rPr>
        <w:t xml:space="preserve">a </w:t>
      </w:r>
      <w:r w:rsidR="00F44FD1">
        <w:rPr>
          <w:lang w:eastAsia="ja-JP"/>
        </w:rPr>
        <w:t>subsurface</w:t>
      </w:r>
      <w:r w:rsidR="000132C0">
        <w:rPr>
          <w:lang w:eastAsia="ja-JP"/>
        </w:rPr>
        <w:t>, ocean, or atmosphere</w:t>
      </w:r>
      <w:r w:rsidR="00DF578E">
        <w:rPr>
          <w:lang w:eastAsia="ja-JP"/>
        </w:rPr>
        <w:t xml:space="preserve"> loc</w:t>
      </w:r>
      <w:r w:rsidR="00DF578E">
        <w:rPr>
          <w:lang w:eastAsia="ja-JP"/>
        </w:rPr>
        <w:t>a</w:t>
      </w:r>
      <w:r w:rsidR="00DF578E">
        <w:rPr>
          <w:lang w:eastAsia="ja-JP"/>
        </w:rPr>
        <w:t>tion</w:t>
      </w:r>
      <w:r w:rsidR="000132C0">
        <w:rPr>
          <w:lang w:eastAsia="ja-JP"/>
        </w:rPr>
        <w:t xml:space="preserve">. </w:t>
      </w:r>
      <w:r w:rsidR="005603B5">
        <w:rPr>
          <w:lang w:eastAsia="ja-JP"/>
        </w:rPr>
        <w:t xml:space="preserve"> If no vertical extent is specified, it is assumed to be the current Earth surface.</w:t>
      </w:r>
    </w:p>
    <w:p w14:paraId="23011FDB" w14:textId="738B1E19" w:rsidR="00F44FD1" w:rsidRDefault="006D049C" w:rsidP="00F44FD1">
      <w:pPr>
        <w:numPr>
          <w:ilvl w:val="0"/>
          <w:numId w:val="5"/>
        </w:numPr>
        <w:rPr>
          <w:lang w:eastAsia="ja-JP"/>
        </w:rPr>
      </w:pPr>
      <w:r>
        <w:rPr>
          <w:lang w:eastAsia="ja-JP"/>
        </w:rPr>
        <w:t>P</w:t>
      </w:r>
      <w:r w:rsidR="00F44FD1">
        <w:rPr>
          <w:lang w:eastAsia="ja-JP"/>
        </w:rPr>
        <w:t>ublished documents</w:t>
      </w:r>
      <w:r>
        <w:rPr>
          <w:lang w:eastAsia="ja-JP"/>
        </w:rPr>
        <w:t xml:space="preserve"> require</w:t>
      </w:r>
      <w:r w:rsidR="00F44FD1">
        <w:rPr>
          <w:lang w:eastAsia="ja-JP"/>
        </w:rPr>
        <w:t xml:space="preserve"> </w:t>
      </w:r>
      <w:r w:rsidR="00476F46">
        <w:rPr>
          <w:lang w:eastAsia="ja-JP"/>
        </w:rPr>
        <w:t xml:space="preserve">a </w:t>
      </w:r>
      <w:r w:rsidR="00F44FD1">
        <w:rPr>
          <w:lang w:eastAsia="ja-JP"/>
        </w:rPr>
        <w:t xml:space="preserve">standard bibliographic </w:t>
      </w:r>
      <w:r w:rsidR="00476F46">
        <w:rPr>
          <w:lang w:eastAsia="ja-JP"/>
        </w:rPr>
        <w:t xml:space="preserve">citation (author, year, </w:t>
      </w:r>
      <w:r w:rsidR="00F44FD1">
        <w:rPr>
          <w:lang w:eastAsia="ja-JP"/>
        </w:rPr>
        <w:t>publisher, series, volume, page numbers</w:t>
      </w:r>
      <w:r w:rsidR="00476F46">
        <w:rPr>
          <w:lang w:eastAsia="ja-JP"/>
        </w:rPr>
        <w:t xml:space="preserve">, </w:t>
      </w:r>
      <w:r w:rsidR="00EF3A80">
        <w:rPr>
          <w:lang w:eastAsia="ja-JP"/>
        </w:rPr>
        <w:t>etc.</w:t>
      </w:r>
      <w:r w:rsidR="00476F46">
        <w:rPr>
          <w:lang w:eastAsia="ja-JP"/>
        </w:rPr>
        <w:t xml:space="preserve">) as specified by a publication style or guideline. </w:t>
      </w:r>
      <w:r w:rsidR="005603B5">
        <w:rPr>
          <w:lang w:eastAsia="ja-JP"/>
        </w:rPr>
        <w:t>Some example guidelines include</w:t>
      </w:r>
      <w:r w:rsidR="00EF3A80">
        <w:rPr>
          <w:lang w:eastAsia="ja-JP"/>
        </w:rPr>
        <w:t xml:space="preserve"> </w:t>
      </w:r>
      <w:hyperlink r:id="rId34" w:history="1">
        <w:r w:rsidR="0028199A" w:rsidRPr="0028199A">
          <w:rPr>
            <w:rStyle w:val="Hyperlink"/>
            <w:lang w:eastAsia="ja-JP"/>
          </w:rPr>
          <w:t>USGS Suggestions to Authors</w:t>
        </w:r>
      </w:hyperlink>
      <w:r w:rsidR="005603B5">
        <w:rPr>
          <w:lang w:eastAsia="ja-JP"/>
        </w:rPr>
        <w:t xml:space="preserve"> and</w:t>
      </w:r>
      <w:r w:rsidR="00476F46">
        <w:rPr>
          <w:lang w:eastAsia="ja-JP"/>
        </w:rPr>
        <w:t xml:space="preserve"> MLA Style</w:t>
      </w:r>
      <w:r w:rsidR="009D7425">
        <w:rPr>
          <w:lang w:eastAsia="ja-JP"/>
        </w:rPr>
        <w:t xml:space="preserve"> Manual</w:t>
      </w:r>
      <w:r w:rsidR="005603B5">
        <w:rPr>
          <w:lang w:eastAsia="ja-JP"/>
        </w:rPr>
        <w:t xml:space="preserve">; the community will need to agree on conventions to use for citation syntax to improve interoperability. In general, for web-accessible digital resources that are the typical items of interest that will be cited, full text searches are anticipated to be the most common use case. Unless clear examples of use cases requiring more disaggregated representation of citations in the metadata (e.g. separate attributes </w:t>
      </w:r>
      <w:r w:rsidR="005603B5">
        <w:rPr>
          <w:lang w:eastAsia="ja-JP"/>
        </w:rPr>
        <w:lastRenderedPageBreak/>
        <w:t xml:space="preserve">for publisher, larger work title, larger work editor, volume, issue number, etc…) we will stick to simple text blob citations. </w:t>
      </w:r>
    </w:p>
    <w:p w14:paraId="7D2FDE36" w14:textId="6B0389F6" w:rsidR="00F44FD1" w:rsidRDefault="006D049C" w:rsidP="00F44FD1">
      <w:pPr>
        <w:numPr>
          <w:ilvl w:val="0"/>
          <w:numId w:val="5"/>
        </w:numPr>
        <w:rPr>
          <w:lang w:eastAsia="ja-JP"/>
        </w:rPr>
      </w:pPr>
      <w:r>
        <w:rPr>
          <w:lang w:eastAsia="ja-JP"/>
        </w:rPr>
        <w:t>S</w:t>
      </w:r>
      <w:r w:rsidR="00682ABE">
        <w:rPr>
          <w:lang w:eastAsia="ja-JP"/>
        </w:rPr>
        <w:t>patial data</w:t>
      </w:r>
      <w:r w:rsidR="00F44FD1">
        <w:rPr>
          <w:lang w:eastAsia="ja-JP"/>
        </w:rPr>
        <w:t xml:space="preserve"> specification </w:t>
      </w:r>
      <w:r>
        <w:rPr>
          <w:lang w:eastAsia="ja-JP"/>
        </w:rPr>
        <w:t xml:space="preserve">require information on </w:t>
      </w:r>
      <w:r w:rsidR="00F44FD1">
        <w:rPr>
          <w:lang w:eastAsia="ja-JP"/>
        </w:rPr>
        <w:t>spatial resolution</w:t>
      </w:r>
      <w:r w:rsidR="00CB33EF">
        <w:rPr>
          <w:lang w:eastAsia="ja-JP"/>
        </w:rPr>
        <w:t xml:space="preserve"> and</w:t>
      </w:r>
      <w:r w:rsidR="00682ABE">
        <w:rPr>
          <w:lang w:eastAsia="ja-JP"/>
        </w:rPr>
        <w:t xml:space="preserve"> terms to categorize spatial representation type</w:t>
      </w:r>
      <w:r w:rsidR="00CB33EF">
        <w:rPr>
          <w:lang w:eastAsia="ja-JP"/>
        </w:rPr>
        <w:t xml:space="preserve">: </w:t>
      </w:r>
      <w:r w:rsidR="00682ABE">
        <w:rPr>
          <w:lang w:eastAsia="ja-JP"/>
        </w:rPr>
        <w:t>raster</w:t>
      </w:r>
      <w:r w:rsidR="00CB33EF">
        <w:rPr>
          <w:lang w:eastAsia="ja-JP"/>
        </w:rPr>
        <w:t xml:space="preserve"> (spatial array)</w:t>
      </w:r>
      <w:r w:rsidR="00682ABE">
        <w:rPr>
          <w:lang w:eastAsia="ja-JP"/>
        </w:rPr>
        <w:t>, polygon, lines</w:t>
      </w:r>
      <w:r w:rsidR="00CB33EF">
        <w:rPr>
          <w:lang w:eastAsia="ja-JP"/>
        </w:rPr>
        <w:t>, and points</w:t>
      </w:r>
    </w:p>
    <w:p w14:paraId="306CACAA" w14:textId="37CEE953" w:rsidR="00682ABE" w:rsidRDefault="00725E10" w:rsidP="00F44FD1">
      <w:pPr>
        <w:numPr>
          <w:ilvl w:val="0"/>
          <w:numId w:val="5"/>
        </w:numPr>
        <w:rPr>
          <w:lang w:eastAsia="ja-JP"/>
        </w:rPr>
      </w:pPr>
      <w:r>
        <w:rPr>
          <w:lang w:eastAsia="ja-JP"/>
        </w:rPr>
        <w:t xml:space="preserve">Web </w:t>
      </w:r>
      <w:r w:rsidR="006D049C">
        <w:rPr>
          <w:lang w:eastAsia="ja-JP"/>
        </w:rPr>
        <w:t>S</w:t>
      </w:r>
      <w:r w:rsidR="00F44FD1">
        <w:rPr>
          <w:lang w:eastAsia="ja-JP"/>
        </w:rPr>
        <w:t>ervices</w:t>
      </w:r>
      <w:r w:rsidR="006D049C">
        <w:rPr>
          <w:lang w:eastAsia="ja-JP"/>
        </w:rPr>
        <w:t xml:space="preserve"> require:</w:t>
      </w:r>
      <w:r w:rsidR="00F44FD1">
        <w:rPr>
          <w:lang w:eastAsia="ja-JP"/>
        </w:rPr>
        <w:t xml:space="preserve"> </w:t>
      </w:r>
    </w:p>
    <w:p w14:paraId="5428B093" w14:textId="2C27288B" w:rsidR="00682ABE" w:rsidRDefault="00F44FD1" w:rsidP="00682ABE">
      <w:pPr>
        <w:numPr>
          <w:ilvl w:val="1"/>
          <w:numId w:val="5"/>
        </w:numPr>
        <w:rPr>
          <w:lang w:eastAsia="ja-JP"/>
        </w:rPr>
      </w:pPr>
      <w:r>
        <w:rPr>
          <w:lang w:eastAsia="ja-JP"/>
        </w:rPr>
        <w:t>service type from controlled vocabulary</w:t>
      </w:r>
      <w:r w:rsidR="00CF0D1B">
        <w:rPr>
          <w:lang w:eastAsia="ja-JP"/>
        </w:rPr>
        <w:t>. See Table 11 in USGIN ISO metadata profile for a starting-point interim vocabulary.</w:t>
      </w:r>
    </w:p>
    <w:p w14:paraId="380AE7CC" w14:textId="77777777" w:rsidR="00682ABE" w:rsidRDefault="00333DDB" w:rsidP="00682ABE">
      <w:pPr>
        <w:numPr>
          <w:ilvl w:val="1"/>
          <w:numId w:val="5"/>
        </w:numPr>
        <w:rPr>
          <w:lang w:eastAsia="ja-JP"/>
        </w:rPr>
      </w:pPr>
      <w:r>
        <w:rPr>
          <w:lang w:eastAsia="ja-JP"/>
        </w:rPr>
        <w:t xml:space="preserve">URL for service-specific document that describes operation of </w:t>
      </w:r>
      <w:r w:rsidR="00CB28E6">
        <w:rPr>
          <w:lang w:eastAsia="ja-JP"/>
        </w:rPr>
        <w:t>service</w:t>
      </w:r>
      <w:r>
        <w:rPr>
          <w:lang w:eastAsia="ja-JP"/>
        </w:rPr>
        <w:t xml:space="preserve"> (e.g. OGC Get</w:t>
      </w:r>
      <w:r w:rsidR="00682ABE">
        <w:rPr>
          <w:lang w:eastAsia="ja-JP"/>
        </w:rPr>
        <w:t>Capabilities, WSDL)</w:t>
      </w:r>
    </w:p>
    <w:p w14:paraId="156B4245" w14:textId="2BF6192E" w:rsidR="00F44FD1" w:rsidRDefault="00725E10" w:rsidP="00682ABE">
      <w:pPr>
        <w:numPr>
          <w:ilvl w:val="1"/>
          <w:numId w:val="5"/>
        </w:numPr>
        <w:rPr>
          <w:lang w:eastAsia="ja-JP"/>
        </w:rPr>
      </w:pPr>
      <w:r>
        <w:rPr>
          <w:lang w:eastAsia="ja-JP"/>
        </w:rPr>
        <w:t>B</w:t>
      </w:r>
      <w:r w:rsidR="00333DDB">
        <w:rPr>
          <w:lang w:eastAsia="ja-JP"/>
        </w:rPr>
        <w:t>ase URL for service requests</w:t>
      </w:r>
    </w:p>
    <w:p w14:paraId="4EDA1DA4" w14:textId="1B30CA69" w:rsidR="00682ABE" w:rsidRDefault="00725E10" w:rsidP="00682ABE">
      <w:pPr>
        <w:numPr>
          <w:ilvl w:val="1"/>
          <w:numId w:val="5"/>
        </w:numPr>
        <w:rPr>
          <w:lang w:eastAsia="ja-JP"/>
        </w:rPr>
      </w:pPr>
      <w:r>
        <w:rPr>
          <w:lang w:eastAsia="ja-JP"/>
        </w:rPr>
        <w:t>C</w:t>
      </w:r>
      <w:r w:rsidR="00682ABE">
        <w:rPr>
          <w:lang w:eastAsia="ja-JP"/>
        </w:rPr>
        <w:t>ontact information for service provider</w:t>
      </w:r>
    </w:p>
    <w:p w14:paraId="20B00ED9" w14:textId="77777777" w:rsidR="00333DDB" w:rsidRDefault="00333DDB" w:rsidP="00CF0D1B">
      <w:pPr>
        <w:pStyle w:val="Heading3"/>
      </w:pPr>
      <w:bookmarkStart w:id="34" w:name="_Toc268092869"/>
      <w:r>
        <w:t>Optional but highly recommended</w:t>
      </w:r>
      <w:bookmarkEnd w:id="34"/>
    </w:p>
    <w:p w14:paraId="1D364E63" w14:textId="77777777" w:rsidR="00333DDB" w:rsidRDefault="00682ABE" w:rsidP="00333DDB">
      <w:pPr>
        <w:numPr>
          <w:ilvl w:val="0"/>
          <w:numId w:val="7"/>
        </w:numPr>
      </w:pPr>
      <w:r>
        <w:t>C</w:t>
      </w:r>
      <w:r w:rsidR="00333DDB">
        <w:t>itations for resource creator and metadata creator should include URL for icons to display to brand content in presentation to user.</w:t>
      </w:r>
    </w:p>
    <w:p w14:paraId="4769DE3E" w14:textId="39D1E9AC" w:rsidR="00333DDB" w:rsidRPr="00333DDB" w:rsidRDefault="00A03FE3" w:rsidP="00333DDB">
      <w:pPr>
        <w:numPr>
          <w:ilvl w:val="0"/>
          <w:numId w:val="7"/>
        </w:numPr>
      </w:pPr>
      <w:r>
        <w:t>Use s</w:t>
      </w:r>
      <w:r w:rsidR="00333DDB">
        <w:t xml:space="preserve">coped keywords from community thesauri to increase search efficiency. A </w:t>
      </w:r>
      <w:r w:rsidR="00CB28E6">
        <w:t>gazetteer</w:t>
      </w:r>
      <w:r w:rsidR="00333DDB">
        <w:t xml:space="preserve"> thesa</w:t>
      </w:r>
      <w:r w:rsidR="00333DDB">
        <w:t>u</w:t>
      </w:r>
      <w:r w:rsidR="00333DDB">
        <w:t>rus like USGS place names is one obvious candidate. Details need to be determined.</w:t>
      </w:r>
    </w:p>
    <w:p w14:paraId="5B3CBB0C" w14:textId="285C1BFA" w:rsidR="00F1142D" w:rsidRDefault="00377913" w:rsidP="00377913">
      <w:pPr>
        <w:pStyle w:val="Heading2"/>
      </w:pPr>
      <w:bookmarkStart w:id="35" w:name="_Toc268092870"/>
      <w:r>
        <w:t>Issues</w:t>
      </w:r>
      <w:bookmarkEnd w:id="35"/>
    </w:p>
    <w:p w14:paraId="786C55D0" w14:textId="4771BB6F" w:rsidR="000A51D6" w:rsidRPr="00F1142D" w:rsidRDefault="00377913" w:rsidP="00377913">
      <w:r>
        <w:t>How to deal with binding between related resources, like core association with logs from same borehole.</w:t>
      </w:r>
    </w:p>
    <w:p w14:paraId="43E09E1D" w14:textId="43BC1E50" w:rsidR="0032148F" w:rsidRPr="00CB2F1D" w:rsidRDefault="000A51D6" w:rsidP="00377913">
      <w:pPr>
        <w:pStyle w:val="Heading1"/>
        <w:pageBreakBefore w:val="0"/>
        <w:rPr>
          <w:lang w:eastAsia="ja-JP"/>
        </w:rPr>
      </w:pPr>
      <w:r>
        <w:br w:type="page"/>
      </w:r>
      <w:bookmarkStart w:id="36" w:name="_Toc268092871"/>
      <w:r w:rsidR="0032148F" w:rsidRPr="00CB2F1D">
        <w:lastRenderedPageBreak/>
        <w:t>References</w:t>
      </w:r>
      <w:bookmarkEnd w:id="36"/>
    </w:p>
    <w:p w14:paraId="1B1EA7D0" w14:textId="77777777" w:rsidR="00247944" w:rsidRDefault="00247944" w:rsidP="00247944">
      <w:pPr>
        <w:pStyle w:val="Heading2"/>
      </w:pPr>
      <w:bookmarkStart w:id="37" w:name="_Toc268092872"/>
      <w:r>
        <w:t>Cited literature</w:t>
      </w:r>
      <w:bookmarkEnd w:id="37"/>
    </w:p>
    <w:p w14:paraId="021891E9" w14:textId="69197356" w:rsidR="00142C20" w:rsidRPr="00142C20" w:rsidRDefault="00142C20" w:rsidP="00247944">
      <w:pPr>
        <w:pStyle w:val="Ref"/>
      </w:pPr>
      <w:r>
        <w:t>[Dublin Core]  2008-01-14 Dublin core Metadata Element Set, Version 1.1: Dublin Core Metadata In</w:t>
      </w:r>
      <w:r>
        <w:t>i</w:t>
      </w:r>
      <w:r>
        <w:t>tia</w:t>
      </w:r>
      <w:r w:rsidR="00E81946">
        <w:t>ti</w:t>
      </w:r>
      <w:r>
        <w:t xml:space="preserve">ve, accessed at </w:t>
      </w:r>
      <w:hyperlink r:id="rId35" w:history="1">
        <w:r w:rsidRPr="005A71E0">
          <w:rPr>
            <w:rStyle w:val="Hyperlink"/>
          </w:rPr>
          <w:t>http://dublincore.org/documents/dces/</w:t>
        </w:r>
      </w:hyperlink>
      <w:r>
        <w:t xml:space="preserve">. </w:t>
      </w:r>
    </w:p>
    <w:p w14:paraId="03A245BB" w14:textId="77777777" w:rsidR="00247944" w:rsidRPr="00247944" w:rsidRDefault="00247944" w:rsidP="00247944">
      <w:pPr>
        <w:pStyle w:val="Ref"/>
      </w:pPr>
      <w:r>
        <w:t xml:space="preserve">Franklin, Michael, Halevy, Alon, and Maier, David, 2005, </w:t>
      </w:r>
      <w:r w:rsidRPr="00247944">
        <w:t>From databases to dataspaces: a new a</w:t>
      </w:r>
      <w:r w:rsidRPr="00247944">
        <w:t>b</w:t>
      </w:r>
      <w:r w:rsidRPr="00247944">
        <w:t>straction for information management</w:t>
      </w:r>
      <w:r>
        <w:t>: ACM SIGMOD Record, V. 34, No. 4, ISSN:0163-5808.</w:t>
      </w:r>
    </w:p>
    <w:p w14:paraId="0359BF40" w14:textId="77777777" w:rsidR="00247944" w:rsidRPr="00CB2F1D" w:rsidRDefault="00D551B8" w:rsidP="00D551B8">
      <w:pPr>
        <w:pStyle w:val="Ref"/>
        <w:rPr>
          <w:lang w:eastAsia="ja-JP"/>
        </w:rPr>
      </w:pPr>
      <w:r>
        <w:rPr>
          <w:lang w:eastAsia="ja-JP"/>
        </w:rPr>
        <w:t xml:space="preserve">[ANZLIC, 2007]  ANZLIC Metadata Profile Guidelines, Version 1.0: Turner, ACT, ANZLIC - the Spatial Information Council, ISBN: 978-0-646-46940-9, 372 p. </w:t>
      </w:r>
    </w:p>
    <w:p w14:paraId="250ABA16" w14:textId="77777777" w:rsidR="00D551B8" w:rsidRDefault="00D551B8" w:rsidP="00D551B8">
      <w:pPr>
        <w:pStyle w:val="Ref"/>
      </w:pPr>
      <w:r w:rsidRPr="00CB2F1D">
        <w:rPr>
          <w:rStyle w:val="Refterm"/>
        </w:rPr>
        <w:t>[</w:t>
      </w:r>
      <w:r>
        <w:rPr>
          <w:rStyle w:val="Refterm"/>
          <w:lang w:eastAsia="ja-JP"/>
        </w:rPr>
        <w:t>INSPIRE ISO19115/119</w:t>
      </w:r>
      <w:r w:rsidRPr="00CB2F1D">
        <w:rPr>
          <w:rStyle w:val="Refterm"/>
        </w:rPr>
        <w:t>]</w:t>
      </w:r>
      <w:r>
        <w:rPr>
          <w:rStyle w:val="Refterm"/>
        </w:rPr>
        <w:tab/>
      </w:r>
      <w:r>
        <w:t>Drafting Team Metadata and European Commision Joint Research Ce</w:t>
      </w:r>
      <w:r>
        <w:t>n</w:t>
      </w:r>
      <w:r>
        <w:t>tre, 2009-02-18, INSPIRE Metadata Implementing Rules: Technical Guidelines based on EN ISO 19115 and EN ISO 19119,v. 1.1: European Commission Joint Research Centre, MD_IR_and_ISO_20090218.</w:t>
      </w:r>
    </w:p>
    <w:p w14:paraId="107BC17A" w14:textId="1111790A" w:rsidR="00CF0D1B" w:rsidRPr="00822299" w:rsidRDefault="00CF0D1B" w:rsidP="00D551B8">
      <w:pPr>
        <w:pStyle w:val="Ref"/>
      </w:pPr>
      <w:r>
        <w:t xml:space="preserve">[USGIN 2010]  2010-0304,  </w:t>
      </w:r>
      <w:r w:rsidRPr="00CF0D1B">
        <w:t>Use of ISO 19139 xml schema to describe geoscience information r</w:t>
      </w:r>
      <w:r w:rsidRPr="00CF0D1B">
        <w:t>e</w:t>
      </w:r>
      <w:r w:rsidRPr="00CF0D1B">
        <w:t>sources</w:t>
      </w:r>
      <w:r>
        <w:t>, v. 1.1.2, USGIN Standards and protocols drafting team, document gin2010-009, a</w:t>
      </w:r>
      <w:r>
        <w:t>c</w:t>
      </w:r>
      <w:r>
        <w:t xml:space="preserve">cessed at </w:t>
      </w:r>
      <w:r w:rsidRPr="00CF0D1B">
        <w:t>http://lab.usgin.org/sites/default/files/profile/file/u1/USGIN_ISO_Metadata_1.1.2.pdf</w:t>
      </w:r>
      <w:r>
        <w:t>.</w:t>
      </w:r>
    </w:p>
    <w:sectPr w:rsidR="00CF0D1B" w:rsidRPr="00822299" w:rsidSect="0004205C">
      <w:headerReference w:type="even" r:id="rId36"/>
      <w:pgSz w:w="12240" w:h="15840" w:code="1"/>
      <w:pgMar w:top="1440" w:right="1440" w:bottom="72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590FCF8" w14:textId="77777777" w:rsidR="0046676A" w:rsidRDefault="0046676A">
      <w:r>
        <w:separator/>
      </w:r>
    </w:p>
    <w:p w14:paraId="36459A20" w14:textId="77777777" w:rsidR="0046676A" w:rsidRDefault="0046676A"/>
    <w:p w14:paraId="273683E9" w14:textId="77777777" w:rsidR="0046676A" w:rsidRDefault="0046676A"/>
    <w:p w14:paraId="716F43A7" w14:textId="77777777" w:rsidR="0046676A" w:rsidRDefault="0046676A"/>
    <w:p w14:paraId="54835ED8" w14:textId="77777777" w:rsidR="0046676A" w:rsidRDefault="0046676A"/>
    <w:p w14:paraId="4EDA6400" w14:textId="77777777" w:rsidR="0046676A" w:rsidRDefault="0046676A"/>
    <w:p w14:paraId="2B3B448B" w14:textId="77777777" w:rsidR="0046676A" w:rsidRDefault="0046676A"/>
    <w:p w14:paraId="1BC15B98" w14:textId="77777777" w:rsidR="0046676A" w:rsidRDefault="0046676A"/>
    <w:p w14:paraId="63E39A8D" w14:textId="77777777" w:rsidR="0046676A" w:rsidRDefault="0046676A"/>
  </w:endnote>
  <w:endnote w:type="continuationSeparator" w:id="0">
    <w:p w14:paraId="61D52507" w14:textId="77777777" w:rsidR="0046676A" w:rsidRDefault="0046676A">
      <w:r>
        <w:continuationSeparator/>
      </w:r>
    </w:p>
    <w:p w14:paraId="48FA79B3" w14:textId="77777777" w:rsidR="0046676A" w:rsidRDefault="0046676A"/>
    <w:p w14:paraId="4C1BA10B" w14:textId="77777777" w:rsidR="0046676A" w:rsidRDefault="0046676A"/>
    <w:p w14:paraId="5AFDF4BE" w14:textId="77777777" w:rsidR="0046676A" w:rsidRDefault="0046676A"/>
    <w:p w14:paraId="5BA2FD61" w14:textId="77777777" w:rsidR="0046676A" w:rsidRDefault="0046676A"/>
    <w:p w14:paraId="16DF62B5" w14:textId="77777777" w:rsidR="0046676A" w:rsidRDefault="0046676A"/>
    <w:p w14:paraId="12DA85E2" w14:textId="77777777" w:rsidR="0046676A" w:rsidRDefault="0046676A"/>
    <w:p w14:paraId="644EF78E" w14:textId="77777777" w:rsidR="0046676A" w:rsidRDefault="0046676A"/>
    <w:p w14:paraId="447BF53A" w14:textId="77777777" w:rsidR="0046676A" w:rsidRDefault="0046676A"/>
  </w:endnote>
  <w:endnote w:type="continuationNotice" w:id="1">
    <w:p w14:paraId="382F0144" w14:textId="77777777" w:rsidR="0046676A" w:rsidRDefault="0046676A">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embedRegular r:id="rId1" w:fontKey="{EF5039B6-B8F2-4DAF-BC58-C3B7E74B8BF8}"/>
    <w:embedBold r:id="rId2" w:fontKey="{AB07ADE8-4E87-4CF7-A416-F6529A002484}"/>
    <w:embedItalic r:id="rId3" w:fontKey="{35577B81-3352-41CA-AE2E-F2D45C6D7838}"/>
  </w:font>
  <w:font w:name="Symbol">
    <w:panose1 w:val="05050102010706020507"/>
    <w:charset w:val="02"/>
    <w:family w:val="roman"/>
    <w:pitch w:val="variable"/>
    <w:sig w:usb0="00000000" w:usb1="10000000" w:usb2="00000000" w:usb3="00000000" w:csb0="80000000" w:csb1="00000000"/>
    <w:embedRegular r:id="rId4" w:fontKey="{D423376F-E878-4E5A-97A8-1B97BC6791C3}"/>
  </w:font>
  <w:font w:name="Courier New">
    <w:panose1 w:val="02070309020205020404"/>
    <w:charset w:val="00"/>
    <w:family w:val="modern"/>
    <w:pitch w:val="fixed"/>
    <w:sig w:usb0="E0002AFF" w:usb1="C0007843" w:usb2="00000009" w:usb3="00000000" w:csb0="000001FF" w:csb1="00000000"/>
    <w:embedRegular r:id="rId5" w:fontKey="{279DDB51-33E0-4D4E-A2D1-75718CEB4D22}"/>
  </w:font>
  <w:font w:name="Wingdings">
    <w:panose1 w:val="05000000000000000000"/>
    <w:charset w:val="02"/>
    <w:family w:val="auto"/>
    <w:pitch w:val="variable"/>
    <w:sig w:usb0="00000000" w:usb1="10000000" w:usb2="00000000" w:usb3="00000000" w:csb0="80000000" w:csb1="00000000"/>
    <w:embedRegular r:id="rId6" w:fontKey="{C83A8CAF-398D-4A24-BC02-E780F930CB3A}"/>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embedRegular r:id="rId7" w:fontKey="{5406C731-84C2-4A5E-B4C6-B7B03066EDC9}"/>
    <w:embedBold r:id="rId8" w:fontKey="{0B7C281B-577C-4CC4-B737-A8D8B3D718FB}"/>
    <w:embedItalic r:id="rId9" w:fontKey="{A05B84CC-BEE7-4F55-AD06-9C051ABEB37B}"/>
    <w:embedBoldItalic r:id="rId10" w:fontKey="{C8835035-51D2-4FB6-A7E0-6BE13AF5F299}"/>
  </w:font>
  <w:font w:name="Cambria">
    <w:panose1 w:val="02040503050406030204"/>
    <w:charset w:val="00"/>
    <w:family w:val="roman"/>
    <w:pitch w:val="variable"/>
    <w:sig w:usb0="E00002FF" w:usb1="400004FF" w:usb2="00000000" w:usb3="00000000" w:csb0="0000019F" w:csb1="00000000"/>
    <w:embedRegular r:id="rId11" w:fontKey="{2676C22F-E351-4908-A906-DFF236721A9A}"/>
    <w:embedBold r:id="rId12" w:fontKey="{F6161EF4-27E9-4508-B181-9E1D3F645018}"/>
  </w:font>
  <w:font w:name="Arial Unicode MS">
    <w:panose1 w:val="020B0604020202020204"/>
    <w:charset w:val="00"/>
    <w:family w:val="roman"/>
    <w:notTrueType/>
    <w:pitch w:val="variable"/>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embedRegular r:id="rId13" w:fontKey="{E892AE24-D859-4DA6-8C69-7682F5313C5D}"/>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embedRegular r:id="rId14" w:fontKey="{7313782B-3DCD-4806-90A7-44FFCA96AD70}"/>
  </w:font>
  <w:font w:name="Tahoma">
    <w:panose1 w:val="020B0604030504040204"/>
    <w:charset w:val="00"/>
    <w:family w:val="swiss"/>
    <w:pitch w:val="variable"/>
    <w:sig w:usb0="E1002EFF" w:usb1="C000605B" w:usb2="00000029" w:usb3="00000000" w:csb0="000101FF" w:csb1="00000000"/>
    <w:embedRegular r:id="rId15" w:fontKey="{DC047519-7B05-4D24-8E3B-32E1CD2BE3E2}"/>
  </w:font>
  <w:font w:name="ArialMT">
    <w:altName w:val="Arial"/>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embedRegular r:id="rId16" w:fontKey="{C8492F6D-41D5-4DAC-A1E3-58F6DBED2219}"/>
    <w:embedBold r:id="rId17" w:fontKey="{5EEC9952-39F3-4777-B00A-BEBF311B33AA}"/>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572297" w14:textId="12758DEF" w:rsidR="009F5FA2" w:rsidRDefault="009F5FA2">
    <w:pPr>
      <w:pStyle w:val="Footer"/>
      <w:tabs>
        <w:tab w:val="clear" w:pos="8640"/>
        <w:tab w:val="right" w:pos="9360"/>
      </w:tabs>
      <w:spacing w:after="0"/>
      <w:rPr>
        <w:sz w:val="16"/>
        <w:szCs w:val="16"/>
        <w:lang w:eastAsia="ja-JP"/>
      </w:rPr>
    </w:pPr>
    <w:r>
      <w:rPr>
        <w:rStyle w:val="Hyperlink"/>
        <w:color w:val="auto"/>
        <w:lang w:eastAsia="ja-JP"/>
      </w:rPr>
      <w:t>Simple Metadata Recommendations for Geosciences Resources</w:t>
    </w:r>
    <w:r>
      <w:rPr>
        <w:sz w:val="16"/>
        <w:szCs w:val="16"/>
      </w:rPr>
      <w:tab/>
    </w:r>
    <w:r>
      <w:rPr>
        <w:sz w:val="16"/>
        <w:szCs w:val="16"/>
        <w:lang w:eastAsia="ja-JP"/>
      </w:rPr>
      <w:fldChar w:fldCharType="begin"/>
    </w:r>
    <w:r>
      <w:rPr>
        <w:sz w:val="16"/>
        <w:szCs w:val="16"/>
        <w:lang w:eastAsia="ja-JP"/>
      </w:rPr>
      <w:instrText xml:space="preserve"> SAVEDATE  \@ "d MMMM yyyy"  \* MERGEFORMAT </w:instrText>
    </w:r>
    <w:r>
      <w:rPr>
        <w:sz w:val="16"/>
        <w:szCs w:val="16"/>
        <w:lang w:eastAsia="ja-JP"/>
      </w:rPr>
      <w:fldChar w:fldCharType="separate"/>
    </w:r>
    <w:r w:rsidR="006444BC">
      <w:rPr>
        <w:noProof/>
        <w:sz w:val="16"/>
        <w:szCs w:val="16"/>
        <w:lang w:eastAsia="ja-JP"/>
      </w:rPr>
      <w:t>29 July 2013</w:t>
    </w:r>
    <w:r>
      <w:rPr>
        <w:sz w:val="16"/>
        <w:szCs w:val="16"/>
        <w:lang w:eastAsia="ja-JP"/>
      </w:rPr>
      <w:fldChar w:fldCharType="end"/>
    </w:r>
  </w:p>
  <w:p w14:paraId="0BD6E299" w14:textId="42593605" w:rsidR="009F5FA2" w:rsidRDefault="009F5FA2">
    <w:pPr>
      <w:pStyle w:val="Footer"/>
      <w:tabs>
        <w:tab w:val="clear" w:pos="8640"/>
        <w:tab w:val="right" w:pos="9360"/>
      </w:tabs>
      <w:spacing w:before="0" w:after="0"/>
    </w:pPr>
    <w:r>
      <w:rPr>
        <w:sz w:val="16"/>
        <w:szCs w:val="16"/>
      </w:rPr>
      <w:t xml:space="preserve">Copyright </w:t>
    </w:r>
    <w:r>
      <w:rPr>
        <w:rFonts w:cs="Arial"/>
        <w:sz w:val="16"/>
        <w:szCs w:val="16"/>
      </w:rPr>
      <w:t>©</w:t>
    </w:r>
    <w:r>
      <w:rPr>
        <w:sz w:val="16"/>
        <w:szCs w:val="16"/>
      </w:rPr>
      <w:t xml:space="preserve"> USGIN 2008–2010. All Rights Reserved. USGIN IPR and other policies apply.</w:t>
    </w:r>
    <w:r>
      <w:rPr>
        <w:sz w:val="16"/>
        <w:szCs w:val="16"/>
      </w:rPr>
      <w:tab/>
      <w:t xml:space="preserve">Page </w:t>
    </w:r>
    <w:r>
      <w:rPr>
        <w:rStyle w:val="PageNumber"/>
        <w:sz w:val="16"/>
        <w:szCs w:val="16"/>
      </w:rPr>
      <w:fldChar w:fldCharType="begin"/>
    </w:r>
    <w:r>
      <w:rPr>
        <w:rStyle w:val="PageNumber"/>
        <w:sz w:val="16"/>
        <w:szCs w:val="16"/>
      </w:rPr>
      <w:instrText xml:space="preserve"> PAGE </w:instrText>
    </w:r>
    <w:r>
      <w:rPr>
        <w:rStyle w:val="PageNumber"/>
        <w:sz w:val="16"/>
        <w:szCs w:val="16"/>
      </w:rPr>
      <w:fldChar w:fldCharType="separate"/>
    </w:r>
    <w:r w:rsidR="009118D9">
      <w:rPr>
        <w:rStyle w:val="PageNumber"/>
        <w:noProof/>
        <w:sz w:val="16"/>
        <w:szCs w:val="16"/>
      </w:rPr>
      <w:t>20</w:t>
    </w:r>
    <w:r>
      <w:rPr>
        <w:rStyle w:val="PageNumber"/>
        <w:sz w:val="16"/>
        <w:szCs w:val="16"/>
      </w:rPr>
      <w:fldChar w:fldCharType="end"/>
    </w:r>
    <w:r>
      <w:rPr>
        <w:rStyle w:val="PageNumber"/>
        <w:sz w:val="16"/>
        <w:szCs w:val="16"/>
      </w:rPr>
      <w:t xml:space="preserve"> of </w:t>
    </w:r>
    <w:r>
      <w:rPr>
        <w:rStyle w:val="PageNumber"/>
        <w:sz w:val="16"/>
        <w:szCs w:val="16"/>
      </w:rPr>
      <w:fldChar w:fldCharType="begin"/>
    </w:r>
    <w:r>
      <w:rPr>
        <w:rStyle w:val="PageNumber"/>
        <w:sz w:val="16"/>
        <w:szCs w:val="16"/>
      </w:rPr>
      <w:instrText xml:space="preserve"> NUMPAGES </w:instrText>
    </w:r>
    <w:r>
      <w:rPr>
        <w:rStyle w:val="PageNumber"/>
        <w:sz w:val="16"/>
        <w:szCs w:val="16"/>
      </w:rPr>
      <w:fldChar w:fldCharType="separate"/>
    </w:r>
    <w:r w:rsidR="009118D9">
      <w:rPr>
        <w:rStyle w:val="PageNumber"/>
        <w:noProof/>
        <w:sz w:val="16"/>
        <w:szCs w:val="16"/>
      </w:rPr>
      <w:t>20</w:t>
    </w:r>
    <w:r>
      <w:rPr>
        <w:rStyle w:val="PageNumber"/>
        <w:sz w:val="16"/>
        <w:szCs w:val="1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5E2149" w14:textId="77777777" w:rsidR="009F5FA2" w:rsidRDefault="009F5FA2">
    <w:pPr>
      <w:pStyle w:val="Footer"/>
      <w:tabs>
        <w:tab w:val="clear" w:pos="8640"/>
        <w:tab w:val="right" w:pos="9180"/>
      </w:tabs>
      <w:rPr>
        <w:sz w:val="16"/>
        <w:szCs w:val="16"/>
      </w:rPr>
    </w:pPr>
    <w:r>
      <w:rPr>
        <w:sz w:val="16"/>
        <w:szCs w:val="16"/>
      </w:rPr>
      <w:fldChar w:fldCharType="begin"/>
    </w:r>
    <w:r>
      <w:rPr>
        <w:sz w:val="16"/>
        <w:szCs w:val="16"/>
      </w:rPr>
      <w:instrText xml:space="preserve"> MACROBUTTON  NoMacro [document identifier] </w:instrText>
    </w:r>
    <w:r>
      <w:rPr>
        <w:sz w:val="16"/>
        <w:szCs w:val="16"/>
      </w:rPr>
      <w:fldChar w:fldCharType="end"/>
    </w:r>
    <w:r>
      <w:rPr>
        <w:sz w:val="16"/>
        <w:szCs w:val="16"/>
      </w:rPr>
      <w:tab/>
    </w:r>
    <w:r>
      <w:rPr>
        <w:sz w:val="16"/>
        <w:szCs w:val="16"/>
      </w:rPr>
      <w:tab/>
    </w:r>
    <w:r>
      <w:rPr>
        <w:sz w:val="16"/>
        <w:szCs w:val="16"/>
      </w:rPr>
      <w:fldChar w:fldCharType="begin"/>
    </w:r>
    <w:r>
      <w:rPr>
        <w:sz w:val="16"/>
        <w:szCs w:val="16"/>
      </w:rPr>
      <w:instrText xml:space="preserve"> MACROBUTTON NoMacro [specification date] </w:instrText>
    </w:r>
    <w:r>
      <w:rPr>
        <w:sz w:val="16"/>
        <w:szCs w:val="16"/>
      </w:rPr>
      <w:fldChar w:fldCharType="end"/>
    </w:r>
  </w:p>
  <w:p w14:paraId="692FC5A2" w14:textId="77777777" w:rsidR="009F5FA2" w:rsidRDefault="009F5FA2">
    <w:pPr>
      <w:pStyle w:val="Footer"/>
      <w:tabs>
        <w:tab w:val="clear" w:pos="8640"/>
        <w:tab w:val="right" w:pos="9180"/>
      </w:tabs>
      <w:rPr>
        <w:sz w:val="16"/>
        <w:szCs w:val="16"/>
      </w:rPr>
    </w:pPr>
    <w:r>
      <w:rPr>
        <w:sz w:val="16"/>
        <w:szCs w:val="16"/>
      </w:rPr>
      <w:t xml:space="preserve">Copyright </w:t>
    </w:r>
    <w:r>
      <w:rPr>
        <w:rFonts w:cs="Arial"/>
        <w:sz w:val="16"/>
        <w:szCs w:val="16"/>
      </w:rPr>
      <w:t>©</w:t>
    </w:r>
    <w:r>
      <w:rPr>
        <w:sz w:val="16"/>
        <w:szCs w:val="16"/>
      </w:rPr>
      <w:t xml:space="preserve"> OASIS Open 2004.All Rights Reserved. </w:t>
    </w:r>
    <w:r>
      <w:rPr>
        <w:sz w:val="16"/>
        <w:szCs w:val="16"/>
      </w:rPr>
      <w:tab/>
    </w:r>
    <w:r>
      <w:rPr>
        <w:rStyle w:val="PageNumber"/>
        <w:sz w:val="16"/>
        <w:szCs w:val="16"/>
      </w:rPr>
      <w:tab/>
      <w:t xml:space="preserve">Page </w:t>
    </w:r>
    <w:r>
      <w:rPr>
        <w:rStyle w:val="PageNumber"/>
        <w:sz w:val="16"/>
        <w:szCs w:val="16"/>
      </w:rPr>
      <w:fldChar w:fldCharType="begin"/>
    </w:r>
    <w:r>
      <w:rPr>
        <w:rStyle w:val="PageNumber"/>
        <w:sz w:val="16"/>
        <w:szCs w:val="16"/>
      </w:rPr>
      <w:instrText xml:space="preserve"> PAGE </w:instrText>
    </w:r>
    <w:r>
      <w:rPr>
        <w:rStyle w:val="PageNumber"/>
        <w:sz w:val="16"/>
        <w:szCs w:val="16"/>
      </w:rPr>
      <w:fldChar w:fldCharType="separate"/>
    </w:r>
    <w:r>
      <w:rPr>
        <w:rStyle w:val="PageNumber"/>
        <w:noProof/>
        <w:sz w:val="16"/>
        <w:szCs w:val="16"/>
      </w:rPr>
      <w:t>1</w:t>
    </w:r>
    <w:r>
      <w:rPr>
        <w:rStyle w:val="PageNumber"/>
        <w:sz w:val="16"/>
        <w:szCs w:val="16"/>
      </w:rPr>
      <w:fldChar w:fldCharType="end"/>
    </w:r>
    <w:r>
      <w:rPr>
        <w:rStyle w:val="PageNumber"/>
        <w:sz w:val="16"/>
        <w:szCs w:val="16"/>
      </w:rPr>
      <w:t xml:space="preserve"> of </w:t>
    </w:r>
    <w:r>
      <w:rPr>
        <w:rStyle w:val="PageNumber"/>
        <w:sz w:val="16"/>
        <w:szCs w:val="16"/>
      </w:rPr>
      <w:fldChar w:fldCharType="begin"/>
    </w:r>
    <w:r>
      <w:rPr>
        <w:rStyle w:val="PageNumber"/>
        <w:sz w:val="16"/>
        <w:szCs w:val="16"/>
      </w:rPr>
      <w:instrText xml:space="preserve"> NUMPAGES </w:instrText>
    </w:r>
    <w:r>
      <w:rPr>
        <w:rStyle w:val="PageNumber"/>
        <w:sz w:val="16"/>
        <w:szCs w:val="16"/>
      </w:rPr>
      <w:fldChar w:fldCharType="separate"/>
    </w:r>
    <w:r>
      <w:rPr>
        <w:rStyle w:val="PageNumber"/>
        <w:noProof/>
        <w:sz w:val="16"/>
        <w:szCs w:val="16"/>
      </w:rPr>
      <w:t>19</w:t>
    </w:r>
    <w:r>
      <w:rPr>
        <w:rStyle w:val="PageNumber"/>
        <w:sz w:val="16"/>
        <w:szCs w:val="1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4B448C6" w14:textId="77777777" w:rsidR="0046676A" w:rsidRDefault="0046676A">
      <w:r>
        <w:separator/>
      </w:r>
    </w:p>
    <w:p w14:paraId="63588634" w14:textId="77777777" w:rsidR="0046676A" w:rsidRDefault="0046676A"/>
    <w:p w14:paraId="56217485" w14:textId="77777777" w:rsidR="0046676A" w:rsidRDefault="0046676A"/>
    <w:p w14:paraId="5C800747" w14:textId="77777777" w:rsidR="0046676A" w:rsidRDefault="0046676A"/>
    <w:p w14:paraId="36A41D63" w14:textId="77777777" w:rsidR="0046676A" w:rsidRDefault="0046676A"/>
    <w:p w14:paraId="51083CB3" w14:textId="77777777" w:rsidR="0046676A" w:rsidRDefault="0046676A"/>
    <w:p w14:paraId="440D81C8" w14:textId="77777777" w:rsidR="0046676A" w:rsidRDefault="0046676A"/>
    <w:p w14:paraId="5538BEEE" w14:textId="77777777" w:rsidR="0046676A" w:rsidRDefault="0046676A"/>
    <w:p w14:paraId="7D01922A" w14:textId="77777777" w:rsidR="0046676A" w:rsidRDefault="0046676A"/>
  </w:footnote>
  <w:footnote w:type="continuationSeparator" w:id="0">
    <w:p w14:paraId="0A796AEE" w14:textId="77777777" w:rsidR="0046676A" w:rsidRDefault="0046676A">
      <w:r>
        <w:continuationSeparator/>
      </w:r>
    </w:p>
    <w:p w14:paraId="6F07DC43" w14:textId="77777777" w:rsidR="0046676A" w:rsidRDefault="0046676A"/>
    <w:p w14:paraId="1B99F233" w14:textId="77777777" w:rsidR="0046676A" w:rsidRDefault="0046676A"/>
    <w:p w14:paraId="7BED4BBE" w14:textId="77777777" w:rsidR="0046676A" w:rsidRDefault="0046676A"/>
    <w:p w14:paraId="597FA139" w14:textId="77777777" w:rsidR="0046676A" w:rsidRDefault="0046676A"/>
    <w:p w14:paraId="1058E273" w14:textId="77777777" w:rsidR="0046676A" w:rsidRDefault="0046676A"/>
    <w:p w14:paraId="3CF407FB" w14:textId="77777777" w:rsidR="0046676A" w:rsidRDefault="0046676A"/>
    <w:p w14:paraId="78E2F67B" w14:textId="77777777" w:rsidR="0046676A" w:rsidRDefault="0046676A"/>
    <w:p w14:paraId="3616C5C5" w14:textId="77777777" w:rsidR="0046676A" w:rsidRDefault="0046676A"/>
  </w:footnote>
  <w:footnote w:type="continuationNotice" w:id="1">
    <w:p w14:paraId="033AB67F" w14:textId="77777777" w:rsidR="0046676A" w:rsidRDefault="0046676A">
      <w:pPr>
        <w:spacing w:before="0" w:after="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91A6EA" w14:textId="77777777" w:rsidR="009F5FA2" w:rsidRDefault="009F5FA2"/>
  <w:p w14:paraId="19BD1F43" w14:textId="77777777" w:rsidR="009F5FA2" w:rsidRDefault="009F5FA2"/>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83358480"/>
      <w:docPartObj>
        <w:docPartGallery w:val="Watermarks"/>
        <w:docPartUnique/>
      </w:docPartObj>
    </w:sdtPr>
    <w:sdtEndPr/>
    <w:sdtContent>
      <w:p w14:paraId="4A62976F" w14:textId="3C48F701" w:rsidR="009F5FA2" w:rsidRDefault="0046676A">
        <w:pPr>
          <w:pStyle w:val="Header"/>
        </w:pPr>
        <w:r>
          <w:rPr>
            <w:noProof/>
            <w:lang w:eastAsia="zh-TW"/>
          </w:rPr>
          <w:pict w14:anchorId="64E2F92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D77C9F" w14:textId="77777777" w:rsidR="009F5FA2" w:rsidRDefault="009F5FA2"/>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9C421E0"/>
    <w:multiLevelType w:val="hybridMultilevel"/>
    <w:tmpl w:val="738ADF9C"/>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nsid w:val="296E2E20"/>
    <w:multiLevelType w:val="hybridMultilevel"/>
    <w:tmpl w:val="9C5AB28E"/>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
    <w:nsid w:val="34C24274"/>
    <w:multiLevelType w:val="hybridMultilevel"/>
    <w:tmpl w:val="64C0A69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470A02EC"/>
    <w:multiLevelType w:val="hybridMultilevel"/>
    <w:tmpl w:val="22CC76D2"/>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5C0D3AF0"/>
    <w:multiLevelType w:val="hybridMultilevel"/>
    <w:tmpl w:val="F956F43E"/>
    <w:lvl w:ilvl="0" w:tplc="38268774">
      <w:start w:val="1"/>
      <w:numFmt w:val="bullet"/>
      <w:lvlText w:val=""/>
      <w:lvlJc w:val="left"/>
      <w:pPr>
        <w:ind w:left="360" w:hanging="360"/>
      </w:pPr>
      <w:rPr>
        <w:rFonts w:ascii="Symbol" w:hAnsi="Symbol" w:hint="default"/>
      </w:rPr>
    </w:lvl>
    <w:lvl w:ilvl="1" w:tplc="1A884770">
      <w:start w:val="1"/>
      <w:numFmt w:val="bullet"/>
      <w:lvlText w:val="o"/>
      <w:lvlJc w:val="left"/>
      <w:pPr>
        <w:ind w:left="108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FB31357"/>
    <w:multiLevelType w:val="multilevel"/>
    <w:tmpl w:val="9FEA42FE"/>
    <w:lvl w:ilvl="0">
      <w:start w:val="1"/>
      <w:numFmt w:val="decimal"/>
      <w:pStyle w:val="Heading1"/>
      <w:lvlText w:val="%1"/>
      <w:lvlJc w:val="left"/>
      <w:pPr>
        <w:tabs>
          <w:tab w:val="num" w:pos="432"/>
        </w:tabs>
        <w:ind w:left="432" w:hanging="432"/>
      </w:pPr>
      <w:rPr>
        <w:rFonts w:cs="Times New Roman" w:hint="default"/>
      </w:rPr>
    </w:lvl>
    <w:lvl w:ilvl="1">
      <w:start w:val="1"/>
      <w:numFmt w:val="decimal"/>
      <w:pStyle w:val="Heading2"/>
      <w:suff w:val="space"/>
      <w:lvlText w:val="%1.%2"/>
      <w:lvlJc w:val="left"/>
      <w:pPr>
        <w:ind w:left="576" w:hanging="576"/>
      </w:pPr>
      <w:rPr>
        <w:rFonts w:cs="Times New Roman" w:hint="default"/>
      </w:rPr>
    </w:lvl>
    <w:lvl w:ilvl="2">
      <w:start w:val="1"/>
      <w:numFmt w:val="decimal"/>
      <w:pStyle w:val="Heading3"/>
      <w:suff w:val="space"/>
      <w:lvlText w:val="%1.%2.%3"/>
      <w:lvlJc w:val="left"/>
      <w:pPr>
        <w:ind w:left="1260" w:hanging="720"/>
      </w:pPr>
      <w:rPr>
        <w:rFonts w:cs="Times New Roman" w:hint="default"/>
      </w:rPr>
    </w:lvl>
    <w:lvl w:ilvl="3">
      <w:start w:val="1"/>
      <w:numFmt w:val="decimal"/>
      <w:pStyle w:val="Heading4"/>
      <w:suff w:val="space"/>
      <w:lvlText w:val="%1.%2.%3.%4"/>
      <w:lvlJc w:val="left"/>
      <w:pPr>
        <w:ind w:left="864" w:hanging="864"/>
      </w:pPr>
      <w:rPr>
        <w:rFonts w:cs="Times New Roman" w:hint="default"/>
      </w:rPr>
    </w:lvl>
    <w:lvl w:ilvl="4">
      <w:start w:val="1"/>
      <w:numFmt w:val="decimal"/>
      <w:pStyle w:val="Heading5"/>
      <w:suff w:val="space"/>
      <w:lvlText w:val="%1.%2.%3.%4.%5"/>
      <w:lvlJc w:val="left"/>
      <w:pPr>
        <w:ind w:left="1008" w:hanging="1008"/>
      </w:pPr>
      <w:rPr>
        <w:rFonts w:cs="Times New Roman" w:hint="default"/>
      </w:rPr>
    </w:lvl>
    <w:lvl w:ilvl="5">
      <w:start w:val="1"/>
      <w:numFmt w:val="decimal"/>
      <w:pStyle w:val="Heading6"/>
      <w:lvlText w:val="%1.%2.%3.%4.%5.%6"/>
      <w:lvlJc w:val="left"/>
      <w:pPr>
        <w:tabs>
          <w:tab w:val="num" w:pos="1152"/>
        </w:tabs>
        <w:ind w:left="1152" w:hanging="1152"/>
      </w:pPr>
      <w:rPr>
        <w:rFonts w:cs="Times New Roman" w:hint="default"/>
      </w:rPr>
    </w:lvl>
    <w:lvl w:ilvl="6">
      <w:start w:val="1"/>
      <w:numFmt w:val="decimal"/>
      <w:pStyle w:val="Heading7"/>
      <w:lvlText w:val="%1.%2.%3.%4.%5.%6.%7"/>
      <w:lvlJc w:val="left"/>
      <w:pPr>
        <w:tabs>
          <w:tab w:val="num" w:pos="1296"/>
        </w:tabs>
        <w:ind w:left="1296" w:hanging="1296"/>
      </w:pPr>
      <w:rPr>
        <w:rFonts w:cs="Times New Roman" w:hint="default"/>
      </w:rPr>
    </w:lvl>
    <w:lvl w:ilvl="7">
      <w:start w:val="1"/>
      <w:numFmt w:val="decimal"/>
      <w:pStyle w:val="Heading8"/>
      <w:lvlText w:val="%1.%2.%3.%4.%5.%6.%7.%8"/>
      <w:lvlJc w:val="left"/>
      <w:pPr>
        <w:tabs>
          <w:tab w:val="num" w:pos="1440"/>
        </w:tabs>
        <w:ind w:left="1440" w:hanging="1440"/>
      </w:pPr>
      <w:rPr>
        <w:rFonts w:cs="Times New Roman" w:hint="default"/>
      </w:rPr>
    </w:lvl>
    <w:lvl w:ilvl="8">
      <w:start w:val="1"/>
      <w:numFmt w:val="decimal"/>
      <w:pStyle w:val="Heading9"/>
      <w:lvlText w:val="%1.%2.%3.%4.%5.%6.%7.%8.%9"/>
      <w:lvlJc w:val="left"/>
      <w:pPr>
        <w:tabs>
          <w:tab w:val="num" w:pos="1584"/>
        </w:tabs>
        <w:ind w:left="1584" w:hanging="1584"/>
      </w:pPr>
      <w:rPr>
        <w:rFonts w:cs="Times New Roman" w:hint="default"/>
      </w:rPr>
    </w:lvl>
  </w:abstractNum>
  <w:abstractNum w:abstractNumId="6">
    <w:nsid w:val="6420711D"/>
    <w:multiLevelType w:val="multilevel"/>
    <w:tmpl w:val="E09A30FE"/>
    <w:lvl w:ilvl="0">
      <w:start w:val="1"/>
      <w:numFmt w:val="upperLetter"/>
      <w:pStyle w:val="AppendixHeading1"/>
      <w:lvlText w:val="%1."/>
      <w:lvlJc w:val="left"/>
      <w:pPr>
        <w:tabs>
          <w:tab w:val="num" w:pos="432"/>
        </w:tabs>
        <w:ind w:left="432" w:hanging="432"/>
      </w:pPr>
      <w:rPr>
        <w:rFonts w:cs="Times New Roman" w:hint="default"/>
      </w:rPr>
    </w:lvl>
    <w:lvl w:ilvl="1">
      <w:start w:val="1"/>
      <w:numFmt w:val="decimal"/>
      <w:pStyle w:val="AppendixHeading2"/>
      <w:suff w:val="space"/>
      <w:lvlText w:val="%1.%2"/>
      <w:lvlJc w:val="left"/>
      <w:pPr>
        <w:ind w:left="576" w:hanging="576"/>
      </w:pPr>
      <w:rPr>
        <w:rFonts w:cs="Times New Roman" w:hint="default"/>
      </w:rPr>
    </w:lvl>
    <w:lvl w:ilvl="2">
      <w:start w:val="1"/>
      <w:numFmt w:val="decimal"/>
      <w:suff w:val="space"/>
      <w:lvlText w:val="%1.%2.%3"/>
      <w:lvlJc w:val="left"/>
      <w:pPr>
        <w:ind w:left="1080" w:hanging="720"/>
      </w:pPr>
      <w:rPr>
        <w:rFonts w:cs="Times New Roman" w:hint="default"/>
      </w:rPr>
    </w:lvl>
    <w:lvl w:ilvl="3">
      <w:start w:val="1"/>
      <w:numFmt w:val="decimal"/>
      <w:suff w:val="space"/>
      <w:lvlText w:val="%1.%2.%3.%4"/>
      <w:lvlJc w:val="left"/>
      <w:pPr>
        <w:ind w:left="864" w:hanging="864"/>
      </w:pPr>
      <w:rPr>
        <w:rFonts w:cs="Times New Roman" w:hint="default"/>
      </w:rPr>
    </w:lvl>
    <w:lvl w:ilvl="4">
      <w:start w:val="1"/>
      <w:numFmt w:val="decimal"/>
      <w:suff w:val="space"/>
      <w:lvlText w:val="%1.%2.%3.%4.%5"/>
      <w:lvlJc w:val="left"/>
      <w:pPr>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7">
    <w:nsid w:val="64682F10"/>
    <w:multiLevelType w:val="hybridMultilevel"/>
    <w:tmpl w:val="862264B6"/>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nsid w:val="69302B50"/>
    <w:multiLevelType w:val="hybridMultilevel"/>
    <w:tmpl w:val="AC30490E"/>
    <w:lvl w:ilvl="0" w:tplc="937EADB0">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nsid w:val="69FC40E8"/>
    <w:multiLevelType w:val="hybridMultilevel"/>
    <w:tmpl w:val="A058D1C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nsid w:val="773332E7"/>
    <w:multiLevelType w:val="hybridMultilevel"/>
    <w:tmpl w:val="0ACA656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6"/>
  </w:num>
  <w:num w:numId="3">
    <w:abstractNumId w:val="10"/>
  </w:num>
  <w:num w:numId="4">
    <w:abstractNumId w:val="7"/>
  </w:num>
  <w:num w:numId="5">
    <w:abstractNumId w:val="3"/>
  </w:num>
  <w:num w:numId="6">
    <w:abstractNumId w:val="9"/>
  </w:num>
  <w:num w:numId="7">
    <w:abstractNumId w:val="2"/>
  </w:num>
  <w:num w:numId="8">
    <w:abstractNumId w:val="1"/>
  </w:num>
  <w:num w:numId="9">
    <w:abstractNumId w:val="0"/>
  </w:num>
  <w:num w:numId="10">
    <w:abstractNumId w:val="4"/>
  </w:num>
  <w:num w:numId="11">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embedTrueTypeFonts/>
  <w:embedSystemFonts/>
  <w:hideGrammaticalErrors/>
  <w:activeWritingStyle w:appName="MSWord" w:lang="en-US" w:vendorID="64" w:dllVersion="131078"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oNotTrackMoves/>
  <w:defaultTabStop w:val="720"/>
  <w:autoHyphenation/>
  <w:hyphenationZone w:val="144"/>
  <w:drawingGridHorizontalSpacing w:val="100"/>
  <w:displayHorizontalDrawingGridEvery w:val="2"/>
  <w:noPunctuationKerning/>
  <w:characterSpacingControl w:val="doNotCompress"/>
  <w:hdrShapeDefaults>
    <o:shapedefaults v:ext="edit" spidmax="2050"/>
    <o:shapelayout v:ext="edit">
      <o:idmap v:ext="edit" data="2"/>
    </o:shapelayout>
  </w:hdrShapeDefaults>
  <w:footnotePr>
    <w:footnote w:id="-1"/>
    <w:footnote w:id="0"/>
    <w:footnote w:id="1"/>
  </w:footnotePr>
  <w:endnotePr>
    <w:endnote w:id="-1"/>
    <w:endnote w:id="0"/>
    <w:endnote w:id="1"/>
  </w:endnotePr>
  <w:compat>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4"/>
  </w:compat>
  <w:rsids>
    <w:rsidRoot w:val="004878F6"/>
    <w:rsid w:val="00004373"/>
    <w:rsid w:val="00004A87"/>
    <w:rsid w:val="00004EEF"/>
    <w:rsid w:val="000118C7"/>
    <w:rsid w:val="00011EEE"/>
    <w:rsid w:val="000132C0"/>
    <w:rsid w:val="0001341A"/>
    <w:rsid w:val="00014815"/>
    <w:rsid w:val="00014D55"/>
    <w:rsid w:val="00015585"/>
    <w:rsid w:val="000178F8"/>
    <w:rsid w:val="0002031D"/>
    <w:rsid w:val="00020A11"/>
    <w:rsid w:val="00024446"/>
    <w:rsid w:val="00025ECE"/>
    <w:rsid w:val="000269EF"/>
    <w:rsid w:val="000302AB"/>
    <w:rsid w:val="0003066A"/>
    <w:rsid w:val="00031DA7"/>
    <w:rsid w:val="00031E07"/>
    <w:rsid w:val="00033667"/>
    <w:rsid w:val="00033D84"/>
    <w:rsid w:val="00037BFD"/>
    <w:rsid w:val="000408F1"/>
    <w:rsid w:val="00040BA4"/>
    <w:rsid w:val="0004205C"/>
    <w:rsid w:val="00044651"/>
    <w:rsid w:val="00045AD4"/>
    <w:rsid w:val="00052170"/>
    <w:rsid w:val="000578AC"/>
    <w:rsid w:val="000615A5"/>
    <w:rsid w:val="00063E56"/>
    <w:rsid w:val="00067853"/>
    <w:rsid w:val="000679B0"/>
    <w:rsid w:val="00072C67"/>
    <w:rsid w:val="00073E94"/>
    <w:rsid w:val="00073EB3"/>
    <w:rsid w:val="000770C9"/>
    <w:rsid w:val="000772E4"/>
    <w:rsid w:val="00080C6B"/>
    <w:rsid w:val="00081A4C"/>
    <w:rsid w:val="00081BA7"/>
    <w:rsid w:val="00083910"/>
    <w:rsid w:val="00085176"/>
    <w:rsid w:val="0008581B"/>
    <w:rsid w:val="0009038A"/>
    <w:rsid w:val="00092B04"/>
    <w:rsid w:val="00093B6F"/>
    <w:rsid w:val="00095045"/>
    <w:rsid w:val="000957FC"/>
    <w:rsid w:val="000960A9"/>
    <w:rsid w:val="000A0EDF"/>
    <w:rsid w:val="000A18AD"/>
    <w:rsid w:val="000A2655"/>
    <w:rsid w:val="000A3074"/>
    <w:rsid w:val="000A3ABA"/>
    <w:rsid w:val="000A51D6"/>
    <w:rsid w:val="000A53D7"/>
    <w:rsid w:val="000A64DA"/>
    <w:rsid w:val="000A7A61"/>
    <w:rsid w:val="000B1B02"/>
    <w:rsid w:val="000B22CD"/>
    <w:rsid w:val="000B42E3"/>
    <w:rsid w:val="000B4FCB"/>
    <w:rsid w:val="000C1C69"/>
    <w:rsid w:val="000C42B9"/>
    <w:rsid w:val="000C51A9"/>
    <w:rsid w:val="000C55D4"/>
    <w:rsid w:val="000C7093"/>
    <w:rsid w:val="000C7931"/>
    <w:rsid w:val="000D0DD2"/>
    <w:rsid w:val="000D0E7F"/>
    <w:rsid w:val="000D1A31"/>
    <w:rsid w:val="000D2DCD"/>
    <w:rsid w:val="000D3F95"/>
    <w:rsid w:val="000D444C"/>
    <w:rsid w:val="000D7577"/>
    <w:rsid w:val="000D77C4"/>
    <w:rsid w:val="000D7FD5"/>
    <w:rsid w:val="000E0072"/>
    <w:rsid w:val="000E1C54"/>
    <w:rsid w:val="000E361D"/>
    <w:rsid w:val="000E528C"/>
    <w:rsid w:val="000F0E8F"/>
    <w:rsid w:val="000F0FF2"/>
    <w:rsid w:val="000F1EA0"/>
    <w:rsid w:val="000F38C9"/>
    <w:rsid w:val="000F42A0"/>
    <w:rsid w:val="000F63C7"/>
    <w:rsid w:val="000F7F2F"/>
    <w:rsid w:val="00101C4B"/>
    <w:rsid w:val="001044DF"/>
    <w:rsid w:val="00105C5E"/>
    <w:rsid w:val="00105DA9"/>
    <w:rsid w:val="00106821"/>
    <w:rsid w:val="00106DF2"/>
    <w:rsid w:val="001103D2"/>
    <w:rsid w:val="001125A7"/>
    <w:rsid w:val="00112F21"/>
    <w:rsid w:val="00112F3F"/>
    <w:rsid w:val="001136DA"/>
    <w:rsid w:val="00115965"/>
    <w:rsid w:val="00120039"/>
    <w:rsid w:val="00124809"/>
    <w:rsid w:val="001268A5"/>
    <w:rsid w:val="00127542"/>
    <w:rsid w:val="00127B22"/>
    <w:rsid w:val="0013177C"/>
    <w:rsid w:val="001336BF"/>
    <w:rsid w:val="00133D8C"/>
    <w:rsid w:val="0013587E"/>
    <w:rsid w:val="00137279"/>
    <w:rsid w:val="00142632"/>
    <w:rsid w:val="00142C20"/>
    <w:rsid w:val="0014378B"/>
    <w:rsid w:val="00144B9D"/>
    <w:rsid w:val="00144EEF"/>
    <w:rsid w:val="001450EE"/>
    <w:rsid w:val="001457A2"/>
    <w:rsid w:val="0014672A"/>
    <w:rsid w:val="001467C6"/>
    <w:rsid w:val="00146B9D"/>
    <w:rsid w:val="0015152E"/>
    <w:rsid w:val="00151818"/>
    <w:rsid w:val="001537E3"/>
    <w:rsid w:val="001542DD"/>
    <w:rsid w:val="00154E16"/>
    <w:rsid w:val="00155285"/>
    <w:rsid w:val="0015706C"/>
    <w:rsid w:val="001606E9"/>
    <w:rsid w:val="00162CF1"/>
    <w:rsid w:val="00163B44"/>
    <w:rsid w:val="00164D0C"/>
    <w:rsid w:val="001678DB"/>
    <w:rsid w:val="0016799D"/>
    <w:rsid w:val="0017161B"/>
    <w:rsid w:val="00171DD2"/>
    <w:rsid w:val="0017236D"/>
    <w:rsid w:val="00172547"/>
    <w:rsid w:val="001725E5"/>
    <w:rsid w:val="00174D51"/>
    <w:rsid w:val="00175C6F"/>
    <w:rsid w:val="00180DD5"/>
    <w:rsid w:val="0018144D"/>
    <w:rsid w:val="0018146B"/>
    <w:rsid w:val="0018154D"/>
    <w:rsid w:val="001837C4"/>
    <w:rsid w:val="00184201"/>
    <w:rsid w:val="001844C5"/>
    <w:rsid w:val="00185543"/>
    <w:rsid w:val="00190248"/>
    <w:rsid w:val="001908C1"/>
    <w:rsid w:val="00191C96"/>
    <w:rsid w:val="00192833"/>
    <w:rsid w:val="0019343E"/>
    <w:rsid w:val="00193C94"/>
    <w:rsid w:val="00193F9F"/>
    <w:rsid w:val="001972A0"/>
    <w:rsid w:val="00197BC0"/>
    <w:rsid w:val="00197D6D"/>
    <w:rsid w:val="001A1846"/>
    <w:rsid w:val="001A1907"/>
    <w:rsid w:val="001A2246"/>
    <w:rsid w:val="001A50C9"/>
    <w:rsid w:val="001A6229"/>
    <w:rsid w:val="001A75D5"/>
    <w:rsid w:val="001B025D"/>
    <w:rsid w:val="001B3F53"/>
    <w:rsid w:val="001B4A6A"/>
    <w:rsid w:val="001B5FB0"/>
    <w:rsid w:val="001B670E"/>
    <w:rsid w:val="001B6E62"/>
    <w:rsid w:val="001B797A"/>
    <w:rsid w:val="001B7A3A"/>
    <w:rsid w:val="001C0B42"/>
    <w:rsid w:val="001C3038"/>
    <w:rsid w:val="001C3B10"/>
    <w:rsid w:val="001C5020"/>
    <w:rsid w:val="001C5D3C"/>
    <w:rsid w:val="001C659B"/>
    <w:rsid w:val="001C7E98"/>
    <w:rsid w:val="001C7FDC"/>
    <w:rsid w:val="001D0477"/>
    <w:rsid w:val="001D0F02"/>
    <w:rsid w:val="001D13E2"/>
    <w:rsid w:val="001D1B0B"/>
    <w:rsid w:val="001D1D3E"/>
    <w:rsid w:val="001D24C9"/>
    <w:rsid w:val="001D2FCF"/>
    <w:rsid w:val="001D47D8"/>
    <w:rsid w:val="001E263F"/>
    <w:rsid w:val="001E30F1"/>
    <w:rsid w:val="001E3419"/>
    <w:rsid w:val="001E3FA7"/>
    <w:rsid w:val="001E7FF4"/>
    <w:rsid w:val="001F1121"/>
    <w:rsid w:val="001F1E52"/>
    <w:rsid w:val="001F2CCA"/>
    <w:rsid w:val="001F5888"/>
    <w:rsid w:val="001F60C2"/>
    <w:rsid w:val="001F64B6"/>
    <w:rsid w:val="00200D9E"/>
    <w:rsid w:val="002020E1"/>
    <w:rsid w:val="002026DB"/>
    <w:rsid w:val="0020545C"/>
    <w:rsid w:val="0020550D"/>
    <w:rsid w:val="00206C2A"/>
    <w:rsid w:val="002072A5"/>
    <w:rsid w:val="00207B04"/>
    <w:rsid w:val="0021140D"/>
    <w:rsid w:val="00212AB2"/>
    <w:rsid w:val="00212BB1"/>
    <w:rsid w:val="00212D0F"/>
    <w:rsid w:val="00213015"/>
    <w:rsid w:val="00214F1B"/>
    <w:rsid w:val="00223E22"/>
    <w:rsid w:val="0022584A"/>
    <w:rsid w:val="00232C98"/>
    <w:rsid w:val="00234081"/>
    <w:rsid w:val="00234E5D"/>
    <w:rsid w:val="002350ED"/>
    <w:rsid w:val="00236915"/>
    <w:rsid w:val="00236A36"/>
    <w:rsid w:val="00240C78"/>
    <w:rsid w:val="00240CEF"/>
    <w:rsid w:val="00245F58"/>
    <w:rsid w:val="002474C8"/>
    <w:rsid w:val="00247944"/>
    <w:rsid w:val="0025067F"/>
    <w:rsid w:val="002509E6"/>
    <w:rsid w:val="00254321"/>
    <w:rsid w:val="00255C7B"/>
    <w:rsid w:val="0025660E"/>
    <w:rsid w:val="00262A73"/>
    <w:rsid w:val="00263DE8"/>
    <w:rsid w:val="0026512D"/>
    <w:rsid w:val="00265B93"/>
    <w:rsid w:val="0026607F"/>
    <w:rsid w:val="00266852"/>
    <w:rsid w:val="0026691D"/>
    <w:rsid w:val="00267439"/>
    <w:rsid w:val="00270713"/>
    <w:rsid w:val="00271F02"/>
    <w:rsid w:val="002755C3"/>
    <w:rsid w:val="0027571D"/>
    <w:rsid w:val="00276811"/>
    <w:rsid w:val="00280F5F"/>
    <w:rsid w:val="0028199A"/>
    <w:rsid w:val="002828B1"/>
    <w:rsid w:val="002838B4"/>
    <w:rsid w:val="00284193"/>
    <w:rsid w:val="00284B69"/>
    <w:rsid w:val="00285B92"/>
    <w:rsid w:val="00286C3A"/>
    <w:rsid w:val="00291AA9"/>
    <w:rsid w:val="00292C91"/>
    <w:rsid w:val="00293519"/>
    <w:rsid w:val="002945AC"/>
    <w:rsid w:val="00295028"/>
    <w:rsid w:val="0029589F"/>
    <w:rsid w:val="00296395"/>
    <w:rsid w:val="002A1495"/>
    <w:rsid w:val="002A185B"/>
    <w:rsid w:val="002A291F"/>
    <w:rsid w:val="002A2B36"/>
    <w:rsid w:val="002A37C8"/>
    <w:rsid w:val="002A6B79"/>
    <w:rsid w:val="002A75A1"/>
    <w:rsid w:val="002B082E"/>
    <w:rsid w:val="002B1EF1"/>
    <w:rsid w:val="002B1F74"/>
    <w:rsid w:val="002B46C6"/>
    <w:rsid w:val="002B4BE3"/>
    <w:rsid w:val="002B6B1D"/>
    <w:rsid w:val="002B70DE"/>
    <w:rsid w:val="002C0025"/>
    <w:rsid w:val="002C00E8"/>
    <w:rsid w:val="002C02E9"/>
    <w:rsid w:val="002C0F30"/>
    <w:rsid w:val="002C1CA4"/>
    <w:rsid w:val="002C2C3E"/>
    <w:rsid w:val="002C4612"/>
    <w:rsid w:val="002C4BA3"/>
    <w:rsid w:val="002C4BF0"/>
    <w:rsid w:val="002D0E36"/>
    <w:rsid w:val="002D2FC8"/>
    <w:rsid w:val="002D343C"/>
    <w:rsid w:val="002D5359"/>
    <w:rsid w:val="002D5A33"/>
    <w:rsid w:val="002D7F71"/>
    <w:rsid w:val="002E2AA1"/>
    <w:rsid w:val="002E6C6B"/>
    <w:rsid w:val="002E705A"/>
    <w:rsid w:val="002E70D7"/>
    <w:rsid w:val="002F140E"/>
    <w:rsid w:val="002F3815"/>
    <w:rsid w:val="002F6BD7"/>
    <w:rsid w:val="003015EF"/>
    <w:rsid w:val="00301862"/>
    <w:rsid w:val="00304799"/>
    <w:rsid w:val="00307FE5"/>
    <w:rsid w:val="00310B0E"/>
    <w:rsid w:val="00310D67"/>
    <w:rsid w:val="003123A6"/>
    <w:rsid w:val="003135DF"/>
    <w:rsid w:val="00313D0B"/>
    <w:rsid w:val="003155A6"/>
    <w:rsid w:val="00315A44"/>
    <w:rsid w:val="0031737D"/>
    <w:rsid w:val="003210AB"/>
    <w:rsid w:val="0032122C"/>
    <w:rsid w:val="0032123C"/>
    <w:rsid w:val="0032148F"/>
    <w:rsid w:val="00322137"/>
    <w:rsid w:val="003266F8"/>
    <w:rsid w:val="003300D8"/>
    <w:rsid w:val="003313F7"/>
    <w:rsid w:val="003324AB"/>
    <w:rsid w:val="00332C20"/>
    <w:rsid w:val="00333DDB"/>
    <w:rsid w:val="00337AA2"/>
    <w:rsid w:val="00337D98"/>
    <w:rsid w:val="003400DD"/>
    <w:rsid w:val="00340F2E"/>
    <w:rsid w:val="00343B0E"/>
    <w:rsid w:val="003464A1"/>
    <w:rsid w:val="00346861"/>
    <w:rsid w:val="003475FA"/>
    <w:rsid w:val="0035002E"/>
    <w:rsid w:val="00351604"/>
    <w:rsid w:val="00352229"/>
    <w:rsid w:val="00352762"/>
    <w:rsid w:val="00354C75"/>
    <w:rsid w:val="00356E98"/>
    <w:rsid w:val="003606F9"/>
    <w:rsid w:val="00365798"/>
    <w:rsid w:val="0036644B"/>
    <w:rsid w:val="00366642"/>
    <w:rsid w:val="00367378"/>
    <w:rsid w:val="00372234"/>
    <w:rsid w:val="00372961"/>
    <w:rsid w:val="00377913"/>
    <w:rsid w:val="00377C18"/>
    <w:rsid w:val="00377FD3"/>
    <w:rsid w:val="003802E0"/>
    <w:rsid w:val="00380743"/>
    <w:rsid w:val="00383D3C"/>
    <w:rsid w:val="00383DEE"/>
    <w:rsid w:val="00384367"/>
    <w:rsid w:val="003856CF"/>
    <w:rsid w:val="00386B8C"/>
    <w:rsid w:val="003872A3"/>
    <w:rsid w:val="00387ABB"/>
    <w:rsid w:val="00390A2C"/>
    <w:rsid w:val="00391A24"/>
    <w:rsid w:val="00393088"/>
    <w:rsid w:val="0039337D"/>
    <w:rsid w:val="0039510D"/>
    <w:rsid w:val="00395CD5"/>
    <w:rsid w:val="00397CA6"/>
    <w:rsid w:val="003A011E"/>
    <w:rsid w:val="003A2164"/>
    <w:rsid w:val="003A726B"/>
    <w:rsid w:val="003B32AE"/>
    <w:rsid w:val="003B3CDD"/>
    <w:rsid w:val="003B4215"/>
    <w:rsid w:val="003B6545"/>
    <w:rsid w:val="003B695B"/>
    <w:rsid w:val="003B6A9D"/>
    <w:rsid w:val="003C0947"/>
    <w:rsid w:val="003C0DE9"/>
    <w:rsid w:val="003C2BD6"/>
    <w:rsid w:val="003C42FB"/>
    <w:rsid w:val="003C466D"/>
    <w:rsid w:val="003C53A2"/>
    <w:rsid w:val="003C54F2"/>
    <w:rsid w:val="003C5B50"/>
    <w:rsid w:val="003C5EC0"/>
    <w:rsid w:val="003C6775"/>
    <w:rsid w:val="003C7E86"/>
    <w:rsid w:val="003D272E"/>
    <w:rsid w:val="003D2AF7"/>
    <w:rsid w:val="003D2B1D"/>
    <w:rsid w:val="003D452A"/>
    <w:rsid w:val="003D4D57"/>
    <w:rsid w:val="003E02E6"/>
    <w:rsid w:val="003E039F"/>
    <w:rsid w:val="003E1931"/>
    <w:rsid w:val="003E1B75"/>
    <w:rsid w:val="003E3886"/>
    <w:rsid w:val="003F107C"/>
    <w:rsid w:val="003F2567"/>
    <w:rsid w:val="003F2B45"/>
    <w:rsid w:val="003F3D43"/>
    <w:rsid w:val="003F56EE"/>
    <w:rsid w:val="003F6231"/>
    <w:rsid w:val="003F785E"/>
    <w:rsid w:val="00400D49"/>
    <w:rsid w:val="0040148F"/>
    <w:rsid w:val="00401A4D"/>
    <w:rsid w:val="00404EEA"/>
    <w:rsid w:val="0040562F"/>
    <w:rsid w:val="0040622F"/>
    <w:rsid w:val="00406999"/>
    <w:rsid w:val="0041079A"/>
    <w:rsid w:val="00411ED3"/>
    <w:rsid w:val="00411F9F"/>
    <w:rsid w:val="0041538E"/>
    <w:rsid w:val="00415AF7"/>
    <w:rsid w:val="00416834"/>
    <w:rsid w:val="00417414"/>
    <w:rsid w:val="0042034B"/>
    <w:rsid w:val="00420D6E"/>
    <w:rsid w:val="00421934"/>
    <w:rsid w:val="00422CFB"/>
    <w:rsid w:val="00424F3D"/>
    <w:rsid w:val="00425838"/>
    <w:rsid w:val="004261BB"/>
    <w:rsid w:val="00427843"/>
    <w:rsid w:val="00432026"/>
    <w:rsid w:val="0043436A"/>
    <w:rsid w:val="0043465E"/>
    <w:rsid w:val="00434ABD"/>
    <w:rsid w:val="00434C04"/>
    <w:rsid w:val="00435C51"/>
    <w:rsid w:val="00440428"/>
    <w:rsid w:val="0044331A"/>
    <w:rsid w:val="0044386C"/>
    <w:rsid w:val="0044473B"/>
    <w:rsid w:val="00445759"/>
    <w:rsid w:val="00446C28"/>
    <w:rsid w:val="00446ED2"/>
    <w:rsid w:val="00447994"/>
    <w:rsid w:val="00447B54"/>
    <w:rsid w:val="0045178D"/>
    <w:rsid w:val="004572D9"/>
    <w:rsid w:val="00462857"/>
    <w:rsid w:val="004636CA"/>
    <w:rsid w:val="00464793"/>
    <w:rsid w:val="004651FB"/>
    <w:rsid w:val="00465F45"/>
    <w:rsid w:val="0046676A"/>
    <w:rsid w:val="00471BF3"/>
    <w:rsid w:val="00471EA5"/>
    <w:rsid w:val="00476940"/>
    <w:rsid w:val="00476F46"/>
    <w:rsid w:val="00482C0E"/>
    <w:rsid w:val="00482D86"/>
    <w:rsid w:val="00482E91"/>
    <w:rsid w:val="004832C3"/>
    <w:rsid w:val="00486A88"/>
    <w:rsid w:val="004878F6"/>
    <w:rsid w:val="004903F9"/>
    <w:rsid w:val="00490C8D"/>
    <w:rsid w:val="00490CD5"/>
    <w:rsid w:val="00492E77"/>
    <w:rsid w:val="00492F96"/>
    <w:rsid w:val="00493145"/>
    <w:rsid w:val="00496B19"/>
    <w:rsid w:val="004A1772"/>
    <w:rsid w:val="004A2CA3"/>
    <w:rsid w:val="004A30AA"/>
    <w:rsid w:val="004A584E"/>
    <w:rsid w:val="004A728E"/>
    <w:rsid w:val="004B07DB"/>
    <w:rsid w:val="004B4139"/>
    <w:rsid w:val="004B4C92"/>
    <w:rsid w:val="004C11C2"/>
    <w:rsid w:val="004C3272"/>
    <w:rsid w:val="004C40CF"/>
    <w:rsid w:val="004C518A"/>
    <w:rsid w:val="004C57A3"/>
    <w:rsid w:val="004C6FCB"/>
    <w:rsid w:val="004D0871"/>
    <w:rsid w:val="004D1EB1"/>
    <w:rsid w:val="004D25AF"/>
    <w:rsid w:val="004D2BB6"/>
    <w:rsid w:val="004D38CB"/>
    <w:rsid w:val="004D3E7F"/>
    <w:rsid w:val="004D7070"/>
    <w:rsid w:val="004E113A"/>
    <w:rsid w:val="004E3944"/>
    <w:rsid w:val="004E7E45"/>
    <w:rsid w:val="004F0620"/>
    <w:rsid w:val="004F3158"/>
    <w:rsid w:val="004F50C2"/>
    <w:rsid w:val="004F6886"/>
    <w:rsid w:val="004F6B28"/>
    <w:rsid w:val="00500F7A"/>
    <w:rsid w:val="005026DE"/>
    <w:rsid w:val="00506041"/>
    <w:rsid w:val="00506BB5"/>
    <w:rsid w:val="00507053"/>
    <w:rsid w:val="0051093A"/>
    <w:rsid w:val="005165F9"/>
    <w:rsid w:val="00520DD3"/>
    <w:rsid w:val="00521030"/>
    <w:rsid w:val="00521F41"/>
    <w:rsid w:val="00522BCA"/>
    <w:rsid w:val="005247FC"/>
    <w:rsid w:val="00524D67"/>
    <w:rsid w:val="00526240"/>
    <w:rsid w:val="005274E5"/>
    <w:rsid w:val="00531275"/>
    <w:rsid w:val="0053159E"/>
    <w:rsid w:val="00534011"/>
    <w:rsid w:val="00535784"/>
    <w:rsid w:val="0053799F"/>
    <w:rsid w:val="00540212"/>
    <w:rsid w:val="0054090A"/>
    <w:rsid w:val="00540B83"/>
    <w:rsid w:val="00541754"/>
    <w:rsid w:val="00541C99"/>
    <w:rsid w:val="00544165"/>
    <w:rsid w:val="00544B44"/>
    <w:rsid w:val="0054633B"/>
    <w:rsid w:val="0054670D"/>
    <w:rsid w:val="00546806"/>
    <w:rsid w:val="00546D26"/>
    <w:rsid w:val="00551F06"/>
    <w:rsid w:val="005520B2"/>
    <w:rsid w:val="005603B5"/>
    <w:rsid w:val="0056069E"/>
    <w:rsid w:val="00564FD7"/>
    <w:rsid w:val="005650C3"/>
    <w:rsid w:val="005655A9"/>
    <w:rsid w:val="0056738D"/>
    <w:rsid w:val="0056790A"/>
    <w:rsid w:val="00570EA4"/>
    <w:rsid w:val="0057112F"/>
    <w:rsid w:val="00573D8C"/>
    <w:rsid w:val="00574DDE"/>
    <w:rsid w:val="0057538C"/>
    <w:rsid w:val="00575AA5"/>
    <w:rsid w:val="00575AB1"/>
    <w:rsid w:val="005816C7"/>
    <w:rsid w:val="00582AEB"/>
    <w:rsid w:val="005831E5"/>
    <w:rsid w:val="00583A0B"/>
    <w:rsid w:val="005870B4"/>
    <w:rsid w:val="0058723A"/>
    <w:rsid w:val="00587E1E"/>
    <w:rsid w:val="005918A2"/>
    <w:rsid w:val="005923AB"/>
    <w:rsid w:val="0059257F"/>
    <w:rsid w:val="005928B7"/>
    <w:rsid w:val="0059295F"/>
    <w:rsid w:val="0059434A"/>
    <w:rsid w:val="005B1314"/>
    <w:rsid w:val="005B270A"/>
    <w:rsid w:val="005B2A5C"/>
    <w:rsid w:val="005B2D9F"/>
    <w:rsid w:val="005B3953"/>
    <w:rsid w:val="005B6016"/>
    <w:rsid w:val="005B6F98"/>
    <w:rsid w:val="005B78EF"/>
    <w:rsid w:val="005C073E"/>
    <w:rsid w:val="005C10C8"/>
    <w:rsid w:val="005C3C13"/>
    <w:rsid w:val="005C4B3E"/>
    <w:rsid w:val="005C4C53"/>
    <w:rsid w:val="005C66E4"/>
    <w:rsid w:val="005C6BE2"/>
    <w:rsid w:val="005C6F51"/>
    <w:rsid w:val="005C756B"/>
    <w:rsid w:val="005D331A"/>
    <w:rsid w:val="005D3732"/>
    <w:rsid w:val="005D5655"/>
    <w:rsid w:val="005E3C53"/>
    <w:rsid w:val="005E3FE2"/>
    <w:rsid w:val="005F0403"/>
    <w:rsid w:val="005F0DA3"/>
    <w:rsid w:val="005F2DD6"/>
    <w:rsid w:val="005F30A7"/>
    <w:rsid w:val="005F6E33"/>
    <w:rsid w:val="00601AEA"/>
    <w:rsid w:val="00602179"/>
    <w:rsid w:val="006038C1"/>
    <w:rsid w:val="006045F9"/>
    <w:rsid w:val="00606837"/>
    <w:rsid w:val="0061197D"/>
    <w:rsid w:val="00612080"/>
    <w:rsid w:val="00621769"/>
    <w:rsid w:val="00621DFA"/>
    <w:rsid w:val="00622E42"/>
    <w:rsid w:val="006261AC"/>
    <w:rsid w:val="00630C72"/>
    <w:rsid w:val="006312A2"/>
    <w:rsid w:val="00631691"/>
    <w:rsid w:val="0063212B"/>
    <w:rsid w:val="0063446C"/>
    <w:rsid w:val="006359EB"/>
    <w:rsid w:val="00636857"/>
    <w:rsid w:val="00640586"/>
    <w:rsid w:val="00641ED7"/>
    <w:rsid w:val="006444BC"/>
    <w:rsid w:val="00644C6E"/>
    <w:rsid w:val="00646160"/>
    <w:rsid w:val="00646548"/>
    <w:rsid w:val="00646D48"/>
    <w:rsid w:val="00647152"/>
    <w:rsid w:val="00647615"/>
    <w:rsid w:val="0065207F"/>
    <w:rsid w:val="006543F8"/>
    <w:rsid w:val="00655363"/>
    <w:rsid w:val="00656432"/>
    <w:rsid w:val="00656AB9"/>
    <w:rsid w:val="006611AF"/>
    <w:rsid w:val="006634C3"/>
    <w:rsid w:val="0066556B"/>
    <w:rsid w:val="00666157"/>
    <w:rsid w:val="00666BFD"/>
    <w:rsid w:val="00667DDB"/>
    <w:rsid w:val="0067120A"/>
    <w:rsid w:val="00673BA2"/>
    <w:rsid w:val="00673BDB"/>
    <w:rsid w:val="00673F76"/>
    <w:rsid w:val="00674005"/>
    <w:rsid w:val="00675565"/>
    <w:rsid w:val="006756D3"/>
    <w:rsid w:val="00676B3D"/>
    <w:rsid w:val="00676DED"/>
    <w:rsid w:val="0068028A"/>
    <w:rsid w:val="00680CE1"/>
    <w:rsid w:val="006825E5"/>
    <w:rsid w:val="00682ABE"/>
    <w:rsid w:val="0068327E"/>
    <w:rsid w:val="00683FD5"/>
    <w:rsid w:val="00684A56"/>
    <w:rsid w:val="00685016"/>
    <w:rsid w:val="00687679"/>
    <w:rsid w:val="006913DA"/>
    <w:rsid w:val="00696D4D"/>
    <w:rsid w:val="006A18AB"/>
    <w:rsid w:val="006A56EE"/>
    <w:rsid w:val="006A670D"/>
    <w:rsid w:val="006A7522"/>
    <w:rsid w:val="006A7D30"/>
    <w:rsid w:val="006A7D69"/>
    <w:rsid w:val="006B199A"/>
    <w:rsid w:val="006B2BCD"/>
    <w:rsid w:val="006B3B86"/>
    <w:rsid w:val="006B3DD3"/>
    <w:rsid w:val="006B3F63"/>
    <w:rsid w:val="006B4C9E"/>
    <w:rsid w:val="006B668F"/>
    <w:rsid w:val="006C0D98"/>
    <w:rsid w:val="006C159E"/>
    <w:rsid w:val="006C2E36"/>
    <w:rsid w:val="006C65CD"/>
    <w:rsid w:val="006C6740"/>
    <w:rsid w:val="006C7080"/>
    <w:rsid w:val="006D003B"/>
    <w:rsid w:val="006D049C"/>
    <w:rsid w:val="006D3BD9"/>
    <w:rsid w:val="006D3CAB"/>
    <w:rsid w:val="006D487C"/>
    <w:rsid w:val="006D6FB0"/>
    <w:rsid w:val="006D708B"/>
    <w:rsid w:val="006D7BC4"/>
    <w:rsid w:val="006E141F"/>
    <w:rsid w:val="006E2A47"/>
    <w:rsid w:val="006E3D05"/>
    <w:rsid w:val="006E5549"/>
    <w:rsid w:val="006F05AF"/>
    <w:rsid w:val="006F1046"/>
    <w:rsid w:val="006F2427"/>
    <w:rsid w:val="006F2AB4"/>
    <w:rsid w:val="006F598A"/>
    <w:rsid w:val="006F59D2"/>
    <w:rsid w:val="006F5D3F"/>
    <w:rsid w:val="006F7DDC"/>
    <w:rsid w:val="007064B4"/>
    <w:rsid w:val="0071061D"/>
    <w:rsid w:val="0071072C"/>
    <w:rsid w:val="00710D1A"/>
    <w:rsid w:val="0071486C"/>
    <w:rsid w:val="007172AD"/>
    <w:rsid w:val="00717650"/>
    <w:rsid w:val="00720036"/>
    <w:rsid w:val="00722050"/>
    <w:rsid w:val="00725E10"/>
    <w:rsid w:val="007308F9"/>
    <w:rsid w:val="007328C5"/>
    <w:rsid w:val="0073356C"/>
    <w:rsid w:val="007358DF"/>
    <w:rsid w:val="0073592C"/>
    <w:rsid w:val="00737691"/>
    <w:rsid w:val="00737787"/>
    <w:rsid w:val="00737AD3"/>
    <w:rsid w:val="0074397A"/>
    <w:rsid w:val="007455C4"/>
    <w:rsid w:val="007468C1"/>
    <w:rsid w:val="00750EB3"/>
    <w:rsid w:val="00751443"/>
    <w:rsid w:val="007527F5"/>
    <w:rsid w:val="00753342"/>
    <w:rsid w:val="00754251"/>
    <w:rsid w:val="007559C2"/>
    <w:rsid w:val="00755CF7"/>
    <w:rsid w:val="00757FA9"/>
    <w:rsid w:val="007615CB"/>
    <w:rsid w:val="0076175D"/>
    <w:rsid w:val="00762EB6"/>
    <w:rsid w:val="00764948"/>
    <w:rsid w:val="00767414"/>
    <w:rsid w:val="007702D7"/>
    <w:rsid w:val="00770329"/>
    <w:rsid w:val="007713B2"/>
    <w:rsid w:val="00773F51"/>
    <w:rsid w:val="007745CA"/>
    <w:rsid w:val="00774649"/>
    <w:rsid w:val="00776664"/>
    <w:rsid w:val="00776B46"/>
    <w:rsid w:val="007805C9"/>
    <w:rsid w:val="007813B2"/>
    <w:rsid w:val="0078459D"/>
    <w:rsid w:val="0078469C"/>
    <w:rsid w:val="007908D0"/>
    <w:rsid w:val="00790CF7"/>
    <w:rsid w:val="00790FE9"/>
    <w:rsid w:val="0079322B"/>
    <w:rsid w:val="0079480A"/>
    <w:rsid w:val="007960EB"/>
    <w:rsid w:val="00797E97"/>
    <w:rsid w:val="007A0843"/>
    <w:rsid w:val="007A1E0D"/>
    <w:rsid w:val="007A31E0"/>
    <w:rsid w:val="007A4D4D"/>
    <w:rsid w:val="007A4DD6"/>
    <w:rsid w:val="007A5EBD"/>
    <w:rsid w:val="007B14FB"/>
    <w:rsid w:val="007B29DB"/>
    <w:rsid w:val="007B3CCA"/>
    <w:rsid w:val="007B4BA3"/>
    <w:rsid w:val="007B4D4D"/>
    <w:rsid w:val="007B4FC9"/>
    <w:rsid w:val="007B53D2"/>
    <w:rsid w:val="007B5793"/>
    <w:rsid w:val="007B5DC4"/>
    <w:rsid w:val="007B6123"/>
    <w:rsid w:val="007C0148"/>
    <w:rsid w:val="007C1A45"/>
    <w:rsid w:val="007C2BDB"/>
    <w:rsid w:val="007C5372"/>
    <w:rsid w:val="007C6A67"/>
    <w:rsid w:val="007C74BC"/>
    <w:rsid w:val="007D061C"/>
    <w:rsid w:val="007D2230"/>
    <w:rsid w:val="007D3BFB"/>
    <w:rsid w:val="007D43DB"/>
    <w:rsid w:val="007D7155"/>
    <w:rsid w:val="007D73A9"/>
    <w:rsid w:val="007E08DA"/>
    <w:rsid w:val="007E0BA5"/>
    <w:rsid w:val="007E2356"/>
    <w:rsid w:val="007E3AD4"/>
    <w:rsid w:val="007E577C"/>
    <w:rsid w:val="007E5A95"/>
    <w:rsid w:val="007E751D"/>
    <w:rsid w:val="007F0951"/>
    <w:rsid w:val="007F14E7"/>
    <w:rsid w:val="007F25B0"/>
    <w:rsid w:val="007F2E72"/>
    <w:rsid w:val="007F3128"/>
    <w:rsid w:val="007F3643"/>
    <w:rsid w:val="007F45D4"/>
    <w:rsid w:val="007F5914"/>
    <w:rsid w:val="00800316"/>
    <w:rsid w:val="008005CA"/>
    <w:rsid w:val="00800AB6"/>
    <w:rsid w:val="00800E67"/>
    <w:rsid w:val="00800EDD"/>
    <w:rsid w:val="00801863"/>
    <w:rsid w:val="00802683"/>
    <w:rsid w:val="00802903"/>
    <w:rsid w:val="00803DF1"/>
    <w:rsid w:val="00803EF4"/>
    <w:rsid w:val="00804BF2"/>
    <w:rsid w:val="0080541B"/>
    <w:rsid w:val="00812403"/>
    <w:rsid w:val="00812E0F"/>
    <w:rsid w:val="00816309"/>
    <w:rsid w:val="00820C96"/>
    <w:rsid w:val="00820CB1"/>
    <w:rsid w:val="00821AF7"/>
    <w:rsid w:val="00822100"/>
    <w:rsid w:val="00822299"/>
    <w:rsid w:val="00822C00"/>
    <w:rsid w:val="008263D0"/>
    <w:rsid w:val="00826E31"/>
    <w:rsid w:val="00830AF0"/>
    <w:rsid w:val="00831858"/>
    <w:rsid w:val="008318FC"/>
    <w:rsid w:val="008324D2"/>
    <w:rsid w:val="008329E1"/>
    <w:rsid w:val="00840D90"/>
    <w:rsid w:val="00843E22"/>
    <w:rsid w:val="008445E0"/>
    <w:rsid w:val="0084514F"/>
    <w:rsid w:val="00845B97"/>
    <w:rsid w:val="00850DC3"/>
    <w:rsid w:val="0085122B"/>
    <w:rsid w:val="008529AF"/>
    <w:rsid w:val="00852EB0"/>
    <w:rsid w:val="00853B0A"/>
    <w:rsid w:val="00853B5A"/>
    <w:rsid w:val="00853F2E"/>
    <w:rsid w:val="00853FCF"/>
    <w:rsid w:val="0085484E"/>
    <w:rsid w:val="00854C60"/>
    <w:rsid w:val="0086244B"/>
    <w:rsid w:val="00862897"/>
    <w:rsid w:val="00862DFC"/>
    <w:rsid w:val="008639C2"/>
    <w:rsid w:val="00865651"/>
    <w:rsid w:val="008673DE"/>
    <w:rsid w:val="008673E5"/>
    <w:rsid w:val="00867787"/>
    <w:rsid w:val="00870588"/>
    <w:rsid w:val="00870A88"/>
    <w:rsid w:val="00871122"/>
    <w:rsid w:val="00872799"/>
    <w:rsid w:val="00872880"/>
    <w:rsid w:val="00874CE3"/>
    <w:rsid w:val="00877A5A"/>
    <w:rsid w:val="00880B98"/>
    <w:rsid w:val="00881BF8"/>
    <w:rsid w:val="0088489B"/>
    <w:rsid w:val="00886C5E"/>
    <w:rsid w:val="00887022"/>
    <w:rsid w:val="008873FC"/>
    <w:rsid w:val="00887B14"/>
    <w:rsid w:val="00887CD6"/>
    <w:rsid w:val="00891808"/>
    <w:rsid w:val="00893105"/>
    <w:rsid w:val="00893EF8"/>
    <w:rsid w:val="00894727"/>
    <w:rsid w:val="0089690E"/>
    <w:rsid w:val="008A0416"/>
    <w:rsid w:val="008A0954"/>
    <w:rsid w:val="008A09A6"/>
    <w:rsid w:val="008A0D18"/>
    <w:rsid w:val="008A1F33"/>
    <w:rsid w:val="008A2EE3"/>
    <w:rsid w:val="008A2F51"/>
    <w:rsid w:val="008A3A5A"/>
    <w:rsid w:val="008A43C3"/>
    <w:rsid w:val="008A4954"/>
    <w:rsid w:val="008A5AED"/>
    <w:rsid w:val="008B0CA4"/>
    <w:rsid w:val="008B3741"/>
    <w:rsid w:val="008B4323"/>
    <w:rsid w:val="008B5EE4"/>
    <w:rsid w:val="008B5FF0"/>
    <w:rsid w:val="008B7D51"/>
    <w:rsid w:val="008C0098"/>
    <w:rsid w:val="008C11CB"/>
    <w:rsid w:val="008C338D"/>
    <w:rsid w:val="008C56C5"/>
    <w:rsid w:val="008C7CC9"/>
    <w:rsid w:val="008D526D"/>
    <w:rsid w:val="008D5C55"/>
    <w:rsid w:val="008D6679"/>
    <w:rsid w:val="008D6F13"/>
    <w:rsid w:val="008D6F91"/>
    <w:rsid w:val="008D7D72"/>
    <w:rsid w:val="008E1AAD"/>
    <w:rsid w:val="008E1DE0"/>
    <w:rsid w:val="008E27BD"/>
    <w:rsid w:val="008F07AB"/>
    <w:rsid w:val="008F1123"/>
    <w:rsid w:val="008F1532"/>
    <w:rsid w:val="008F3282"/>
    <w:rsid w:val="008F60FB"/>
    <w:rsid w:val="00900452"/>
    <w:rsid w:val="00901E85"/>
    <w:rsid w:val="00902365"/>
    <w:rsid w:val="00903B11"/>
    <w:rsid w:val="00904DF5"/>
    <w:rsid w:val="00906374"/>
    <w:rsid w:val="0091178F"/>
    <w:rsid w:val="009118D9"/>
    <w:rsid w:val="0091251E"/>
    <w:rsid w:val="0091312F"/>
    <w:rsid w:val="00913420"/>
    <w:rsid w:val="00913600"/>
    <w:rsid w:val="0091380B"/>
    <w:rsid w:val="00913B46"/>
    <w:rsid w:val="00913FCF"/>
    <w:rsid w:val="009141A8"/>
    <w:rsid w:val="00914B7D"/>
    <w:rsid w:val="00915B7E"/>
    <w:rsid w:val="00917B36"/>
    <w:rsid w:val="00917E6F"/>
    <w:rsid w:val="00920036"/>
    <w:rsid w:val="00920164"/>
    <w:rsid w:val="00921685"/>
    <w:rsid w:val="0092399E"/>
    <w:rsid w:val="00925561"/>
    <w:rsid w:val="00930B44"/>
    <w:rsid w:val="00932CC6"/>
    <w:rsid w:val="00933BA9"/>
    <w:rsid w:val="00933BEA"/>
    <w:rsid w:val="00935EF3"/>
    <w:rsid w:val="00941BDA"/>
    <w:rsid w:val="00944126"/>
    <w:rsid w:val="00944BFC"/>
    <w:rsid w:val="0094535C"/>
    <w:rsid w:val="0094658D"/>
    <w:rsid w:val="00947019"/>
    <w:rsid w:val="00950394"/>
    <w:rsid w:val="009552BB"/>
    <w:rsid w:val="009556AB"/>
    <w:rsid w:val="00955E53"/>
    <w:rsid w:val="009601AB"/>
    <w:rsid w:val="009611B8"/>
    <w:rsid w:val="0096310D"/>
    <w:rsid w:val="00964418"/>
    <w:rsid w:val="00964B2C"/>
    <w:rsid w:val="00964F6C"/>
    <w:rsid w:val="009655B7"/>
    <w:rsid w:val="00967C5A"/>
    <w:rsid w:val="00971448"/>
    <w:rsid w:val="00971F57"/>
    <w:rsid w:val="00972569"/>
    <w:rsid w:val="009745F5"/>
    <w:rsid w:val="00974BCE"/>
    <w:rsid w:val="0098070E"/>
    <w:rsid w:val="009818D0"/>
    <w:rsid w:val="00981EB1"/>
    <w:rsid w:val="00982BED"/>
    <w:rsid w:val="00984016"/>
    <w:rsid w:val="0098447B"/>
    <w:rsid w:val="0098738E"/>
    <w:rsid w:val="00990C8E"/>
    <w:rsid w:val="009933C6"/>
    <w:rsid w:val="00994079"/>
    <w:rsid w:val="00994CFC"/>
    <w:rsid w:val="00995446"/>
    <w:rsid w:val="00996503"/>
    <w:rsid w:val="009968AD"/>
    <w:rsid w:val="0099696A"/>
    <w:rsid w:val="009A0D20"/>
    <w:rsid w:val="009A227C"/>
    <w:rsid w:val="009A4B29"/>
    <w:rsid w:val="009A4C90"/>
    <w:rsid w:val="009A5222"/>
    <w:rsid w:val="009A7B3E"/>
    <w:rsid w:val="009B0D4E"/>
    <w:rsid w:val="009B22FC"/>
    <w:rsid w:val="009B2BBD"/>
    <w:rsid w:val="009C1B8B"/>
    <w:rsid w:val="009C374E"/>
    <w:rsid w:val="009C439E"/>
    <w:rsid w:val="009C5675"/>
    <w:rsid w:val="009D0119"/>
    <w:rsid w:val="009D0148"/>
    <w:rsid w:val="009D18D9"/>
    <w:rsid w:val="009D2EC6"/>
    <w:rsid w:val="009D3549"/>
    <w:rsid w:val="009D3F71"/>
    <w:rsid w:val="009D41FB"/>
    <w:rsid w:val="009D6CF2"/>
    <w:rsid w:val="009D7425"/>
    <w:rsid w:val="009E1FEF"/>
    <w:rsid w:val="009E344A"/>
    <w:rsid w:val="009E58B3"/>
    <w:rsid w:val="009E5D61"/>
    <w:rsid w:val="009F0C72"/>
    <w:rsid w:val="009F1220"/>
    <w:rsid w:val="009F3950"/>
    <w:rsid w:val="009F5B3C"/>
    <w:rsid w:val="009F5FA2"/>
    <w:rsid w:val="00A006A0"/>
    <w:rsid w:val="00A02510"/>
    <w:rsid w:val="00A03FE3"/>
    <w:rsid w:val="00A0514C"/>
    <w:rsid w:val="00A122F0"/>
    <w:rsid w:val="00A12BD6"/>
    <w:rsid w:val="00A13391"/>
    <w:rsid w:val="00A14AD1"/>
    <w:rsid w:val="00A14E71"/>
    <w:rsid w:val="00A1512C"/>
    <w:rsid w:val="00A26232"/>
    <w:rsid w:val="00A30C80"/>
    <w:rsid w:val="00A31265"/>
    <w:rsid w:val="00A3173E"/>
    <w:rsid w:val="00A336A8"/>
    <w:rsid w:val="00A34CBF"/>
    <w:rsid w:val="00A35206"/>
    <w:rsid w:val="00A35715"/>
    <w:rsid w:val="00A357C8"/>
    <w:rsid w:val="00A3788F"/>
    <w:rsid w:val="00A37CF7"/>
    <w:rsid w:val="00A4086F"/>
    <w:rsid w:val="00A4362E"/>
    <w:rsid w:val="00A44DF2"/>
    <w:rsid w:val="00A45BBD"/>
    <w:rsid w:val="00A45BCD"/>
    <w:rsid w:val="00A46740"/>
    <w:rsid w:val="00A501D3"/>
    <w:rsid w:val="00A5071E"/>
    <w:rsid w:val="00A51BCE"/>
    <w:rsid w:val="00A52524"/>
    <w:rsid w:val="00A5294A"/>
    <w:rsid w:val="00A53E06"/>
    <w:rsid w:val="00A5519B"/>
    <w:rsid w:val="00A55682"/>
    <w:rsid w:val="00A558C2"/>
    <w:rsid w:val="00A57F8A"/>
    <w:rsid w:val="00A65209"/>
    <w:rsid w:val="00A65CE1"/>
    <w:rsid w:val="00A65EB8"/>
    <w:rsid w:val="00A66D79"/>
    <w:rsid w:val="00A70613"/>
    <w:rsid w:val="00A7271D"/>
    <w:rsid w:val="00A72D42"/>
    <w:rsid w:val="00A81B58"/>
    <w:rsid w:val="00A842D8"/>
    <w:rsid w:val="00A843D5"/>
    <w:rsid w:val="00A90BBF"/>
    <w:rsid w:val="00A91EE9"/>
    <w:rsid w:val="00A943E5"/>
    <w:rsid w:val="00A945F0"/>
    <w:rsid w:val="00A9724F"/>
    <w:rsid w:val="00AA3A30"/>
    <w:rsid w:val="00AA4637"/>
    <w:rsid w:val="00AA6DA4"/>
    <w:rsid w:val="00AA7D7B"/>
    <w:rsid w:val="00AB179C"/>
    <w:rsid w:val="00AB3641"/>
    <w:rsid w:val="00AB3B2D"/>
    <w:rsid w:val="00AB490E"/>
    <w:rsid w:val="00AB5538"/>
    <w:rsid w:val="00AB6036"/>
    <w:rsid w:val="00AB75CE"/>
    <w:rsid w:val="00AB7811"/>
    <w:rsid w:val="00AB7FD7"/>
    <w:rsid w:val="00AC0FD5"/>
    <w:rsid w:val="00AC592B"/>
    <w:rsid w:val="00AC6FA4"/>
    <w:rsid w:val="00AC7477"/>
    <w:rsid w:val="00AD07CF"/>
    <w:rsid w:val="00AD3A1B"/>
    <w:rsid w:val="00AD5E58"/>
    <w:rsid w:val="00AD7CC2"/>
    <w:rsid w:val="00AE24E4"/>
    <w:rsid w:val="00AE4A8B"/>
    <w:rsid w:val="00AE5407"/>
    <w:rsid w:val="00AE5701"/>
    <w:rsid w:val="00AE6021"/>
    <w:rsid w:val="00AF0132"/>
    <w:rsid w:val="00AF015A"/>
    <w:rsid w:val="00AF301E"/>
    <w:rsid w:val="00AF392B"/>
    <w:rsid w:val="00AF4FA9"/>
    <w:rsid w:val="00AF5C35"/>
    <w:rsid w:val="00AF6B35"/>
    <w:rsid w:val="00B03A04"/>
    <w:rsid w:val="00B03FAE"/>
    <w:rsid w:val="00B157E0"/>
    <w:rsid w:val="00B15ACF"/>
    <w:rsid w:val="00B16269"/>
    <w:rsid w:val="00B1667A"/>
    <w:rsid w:val="00B24405"/>
    <w:rsid w:val="00B2537F"/>
    <w:rsid w:val="00B2636D"/>
    <w:rsid w:val="00B26BD5"/>
    <w:rsid w:val="00B30131"/>
    <w:rsid w:val="00B30372"/>
    <w:rsid w:val="00B31893"/>
    <w:rsid w:val="00B31E2E"/>
    <w:rsid w:val="00B34526"/>
    <w:rsid w:val="00B37068"/>
    <w:rsid w:val="00B37634"/>
    <w:rsid w:val="00B406CC"/>
    <w:rsid w:val="00B40A0B"/>
    <w:rsid w:val="00B43A9F"/>
    <w:rsid w:val="00B445CC"/>
    <w:rsid w:val="00B45E04"/>
    <w:rsid w:val="00B50190"/>
    <w:rsid w:val="00B520EC"/>
    <w:rsid w:val="00B53769"/>
    <w:rsid w:val="00B5488E"/>
    <w:rsid w:val="00B62040"/>
    <w:rsid w:val="00B62728"/>
    <w:rsid w:val="00B638FB"/>
    <w:rsid w:val="00B646BD"/>
    <w:rsid w:val="00B70301"/>
    <w:rsid w:val="00B70588"/>
    <w:rsid w:val="00B70FA7"/>
    <w:rsid w:val="00B71963"/>
    <w:rsid w:val="00B75EF9"/>
    <w:rsid w:val="00B81C73"/>
    <w:rsid w:val="00B833C7"/>
    <w:rsid w:val="00B858F0"/>
    <w:rsid w:val="00B877E0"/>
    <w:rsid w:val="00B87ADC"/>
    <w:rsid w:val="00B87FD7"/>
    <w:rsid w:val="00B87FE8"/>
    <w:rsid w:val="00B90B08"/>
    <w:rsid w:val="00B90C08"/>
    <w:rsid w:val="00B92ECC"/>
    <w:rsid w:val="00B96A80"/>
    <w:rsid w:val="00BA05F1"/>
    <w:rsid w:val="00BA15E7"/>
    <w:rsid w:val="00BA1EB9"/>
    <w:rsid w:val="00BA256D"/>
    <w:rsid w:val="00BA4EAF"/>
    <w:rsid w:val="00BA687F"/>
    <w:rsid w:val="00BA7DC5"/>
    <w:rsid w:val="00BB370F"/>
    <w:rsid w:val="00BB3728"/>
    <w:rsid w:val="00BB4983"/>
    <w:rsid w:val="00BB7608"/>
    <w:rsid w:val="00BB7C40"/>
    <w:rsid w:val="00BC0B83"/>
    <w:rsid w:val="00BC2D0D"/>
    <w:rsid w:val="00BC2FD3"/>
    <w:rsid w:val="00BC3CF4"/>
    <w:rsid w:val="00BC5582"/>
    <w:rsid w:val="00BC5E47"/>
    <w:rsid w:val="00BC634A"/>
    <w:rsid w:val="00BC68BB"/>
    <w:rsid w:val="00BC6C44"/>
    <w:rsid w:val="00BD0114"/>
    <w:rsid w:val="00BD10EA"/>
    <w:rsid w:val="00BD16FF"/>
    <w:rsid w:val="00BD1A4A"/>
    <w:rsid w:val="00BD243B"/>
    <w:rsid w:val="00BD3568"/>
    <w:rsid w:val="00BD4E80"/>
    <w:rsid w:val="00BD608C"/>
    <w:rsid w:val="00BD63BB"/>
    <w:rsid w:val="00BD7054"/>
    <w:rsid w:val="00BE1299"/>
    <w:rsid w:val="00BE270D"/>
    <w:rsid w:val="00BE31DC"/>
    <w:rsid w:val="00BE7D1A"/>
    <w:rsid w:val="00BF0093"/>
    <w:rsid w:val="00BF1E47"/>
    <w:rsid w:val="00BF4377"/>
    <w:rsid w:val="00BF4BAC"/>
    <w:rsid w:val="00BF4C80"/>
    <w:rsid w:val="00BF5877"/>
    <w:rsid w:val="00BF592D"/>
    <w:rsid w:val="00C0079E"/>
    <w:rsid w:val="00C0124A"/>
    <w:rsid w:val="00C06453"/>
    <w:rsid w:val="00C10585"/>
    <w:rsid w:val="00C11577"/>
    <w:rsid w:val="00C11B34"/>
    <w:rsid w:val="00C136D9"/>
    <w:rsid w:val="00C13B83"/>
    <w:rsid w:val="00C1636F"/>
    <w:rsid w:val="00C16BDF"/>
    <w:rsid w:val="00C17556"/>
    <w:rsid w:val="00C2218D"/>
    <w:rsid w:val="00C23FBD"/>
    <w:rsid w:val="00C30D0D"/>
    <w:rsid w:val="00C31EC6"/>
    <w:rsid w:val="00C334DB"/>
    <w:rsid w:val="00C336A0"/>
    <w:rsid w:val="00C34314"/>
    <w:rsid w:val="00C34315"/>
    <w:rsid w:val="00C374C7"/>
    <w:rsid w:val="00C403AF"/>
    <w:rsid w:val="00C41E85"/>
    <w:rsid w:val="00C424A4"/>
    <w:rsid w:val="00C42F77"/>
    <w:rsid w:val="00C45971"/>
    <w:rsid w:val="00C45F84"/>
    <w:rsid w:val="00C478BF"/>
    <w:rsid w:val="00C51573"/>
    <w:rsid w:val="00C528FE"/>
    <w:rsid w:val="00C544E9"/>
    <w:rsid w:val="00C54635"/>
    <w:rsid w:val="00C547D6"/>
    <w:rsid w:val="00C54F38"/>
    <w:rsid w:val="00C56170"/>
    <w:rsid w:val="00C6040B"/>
    <w:rsid w:val="00C61578"/>
    <w:rsid w:val="00C63B14"/>
    <w:rsid w:val="00C65704"/>
    <w:rsid w:val="00C65A1F"/>
    <w:rsid w:val="00C65DDB"/>
    <w:rsid w:val="00C660CD"/>
    <w:rsid w:val="00C6628C"/>
    <w:rsid w:val="00C67B11"/>
    <w:rsid w:val="00C7013F"/>
    <w:rsid w:val="00C70B61"/>
    <w:rsid w:val="00C7287E"/>
    <w:rsid w:val="00C76CF2"/>
    <w:rsid w:val="00C77761"/>
    <w:rsid w:val="00C80916"/>
    <w:rsid w:val="00C84406"/>
    <w:rsid w:val="00C85703"/>
    <w:rsid w:val="00C90615"/>
    <w:rsid w:val="00C90760"/>
    <w:rsid w:val="00C940F2"/>
    <w:rsid w:val="00C96670"/>
    <w:rsid w:val="00C9793B"/>
    <w:rsid w:val="00CA3212"/>
    <w:rsid w:val="00CA4825"/>
    <w:rsid w:val="00CA6330"/>
    <w:rsid w:val="00CA72B7"/>
    <w:rsid w:val="00CB0170"/>
    <w:rsid w:val="00CB28E6"/>
    <w:rsid w:val="00CB2F1D"/>
    <w:rsid w:val="00CB2F3D"/>
    <w:rsid w:val="00CB33EF"/>
    <w:rsid w:val="00CB475F"/>
    <w:rsid w:val="00CB66E5"/>
    <w:rsid w:val="00CB775D"/>
    <w:rsid w:val="00CC0620"/>
    <w:rsid w:val="00CC0E5C"/>
    <w:rsid w:val="00CC2570"/>
    <w:rsid w:val="00CC3089"/>
    <w:rsid w:val="00CC4B58"/>
    <w:rsid w:val="00CC4C6A"/>
    <w:rsid w:val="00CC6A75"/>
    <w:rsid w:val="00CD0D68"/>
    <w:rsid w:val="00CD2E57"/>
    <w:rsid w:val="00CD39A3"/>
    <w:rsid w:val="00CD5A72"/>
    <w:rsid w:val="00CE044F"/>
    <w:rsid w:val="00CE0D79"/>
    <w:rsid w:val="00CE1443"/>
    <w:rsid w:val="00CE1E1F"/>
    <w:rsid w:val="00CE271A"/>
    <w:rsid w:val="00CE57DA"/>
    <w:rsid w:val="00CE65A5"/>
    <w:rsid w:val="00CE6E7D"/>
    <w:rsid w:val="00CF0D1B"/>
    <w:rsid w:val="00CF251F"/>
    <w:rsid w:val="00CF3B85"/>
    <w:rsid w:val="00CF6804"/>
    <w:rsid w:val="00CF79F2"/>
    <w:rsid w:val="00D02F37"/>
    <w:rsid w:val="00D04228"/>
    <w:rsid w:val="00D05239"/>
    <w:rsid w:val="00D07913"/>
    <w:rsid w:val="00D10864"/>
    <w:rsid w:val="00D11B39"/>
    <w:rsid w:val="00D13109"/>
    <w:rsid w:val="00D159A1"/>
    <w:rsid w:val="00D15CBB"/>
    <w:rsid w:val="00D165BC"/>
    <w:rsid w:val="00D202C2"/>
    <w:rsid w:val="00D21C28"/>
    <w:rsid w:val="00D236EF"/>
    <w:rsid w:val="00D2422D"/>
    <w:rsid w:val="00D26E41"/>
    <w:rsid w:val="00D277E6"/>
    <w:rsid w:val="00D303A1"/>
    <w:rsid w:val="00D32736"/>
    <w:rsid w:val="00D32982"/>
    <w:rsid w:val="00D32B8D"/>
    <w:rsid w:val="00D35EEC"/>
    <w:rsid w:val="00D371AD"/>
    <w:rsid w:val="00D37EDC"/>
    <w:rsid w:val="00D40B22"/>
    <w:rsid w:val="00D42CAE"/>
    <w:rsid w:val="00D44E7D"/>
    <w:rsid w:val="00D50D13"/>
    <w:rsid w:val="00D512FE"/>
    <w:rsid w:val="00D518C4"/>
    <w:rsid w:val="00D52254"/>
    <w:rsid w:val="00D551B8"/>
    <w:rsid w:val="00D56E79"/>
    <w:rsid w:val="00D6198D"/>
    <w:rsid w:val="00D6218E"/>
    <w:rsid w:val="00D62876"/>
    <w:rsid w:val="00D64BCD"/>
    <w:rsid w:val="00D70FC9"/>
    <w:rsid w:val="00D7165A"/>
    <w:rsid w:val="00D7379C"/>
    <w:rsid w:val="00D744C2"/>
    <w:rsid w:val="00D763C8"/>
    <w:rsid w:val="00D7667F"/>
    <w:rsid w:val="00D844BD"/>
    <w:rsid w:val="00D84B8B"/>
    <w:rsid w:val="00D850B3"/>
    <w:rsid w:val="00D8742C"/>
    <w:rsid w:val="00D90A17"/>
    <w:rsid w:val="00D939AD"/>
    <w:rsid w:val="00D93CF1"/>
    <w:rsid w:val="00D94CB7"/>
    <w:rsid w:val="00D9564B"/>
    <w:rsid w:val="00D9568E"/>
    <w:rsid w:val="00DA08E3"/>
    <w:rsid w:val="00DA1228"/>
    <w:rsid w:val="00DA1738"/>
    <w:rsid w:val="00DA1CCF"/>
    <w:rsid w:val="00DA23E4"/>
    <w:rsid w:val="00DA377C"/>
    <w:rsid w:val="00DA3A78"/>
    <w:rsid w:val="00DA4E30"/>
    <w:rsid w:val="00DA551F"/>
    <w:rsid w:val="00DA5679"/>
    <w:rsid w:val="00DA56A7"/>
    <w:rsid w:val="00DA713C"/>
    <w:rsid w:val="00DA7533"/>
    <w:rsid w:val="00DB31D8"/>
    <w:rsid w:val="00DB44BC"/>
    <w:rsid w:val="00DB76D3"/>
    <w:rsid w:val="00DC23B9"/>
    <w:rsid w:val="00DC29AB"/>
    <w:rsid w:val="00DC3ADD"/>
    <w:rsid w:val="00DC4126"/>
    <w:rsid w:val="00DC4BF7"/>
    <w:rsid w:val="00DC4E45"/>
    <w:rsid w:val="00DD660F"/>
    <w:rsid w:val="00DE27DC"/>
    <w:rsid w:val="00DE353D"/>
    <w:rsid w:val="00DE4B79"/>
    <w:rsid w:val="00DE66D8"/>
    <w:rsid w:val="00DE7579"/>
    <w:rsid w:val="00DF30A0"/>
    <w:rsid w:val="00DF5270"/>
    <w:rsid w:val="00DF578E"/>
    <w:rsid w:val="00DF7169"/>
    <w:rsid w:val="00E00919"/>
    <w:rsid w:val="00E034AC"/>
    <w:rsid w:val="00E07079"/>
    <w:rsid w:val="00E10269"/>
    <w:rsid w:val="00E10858"/>
    <w:rsid w:val="00E10B86"/>
    <w:rsid w:val="00E128B6"/>
    <w:rsid w:val="00E1384A"/>
    <w:rsid w:val="00E16409"/>
    <w:rsid w:val="00E23CF7"/>
    <w:rsid w:val="00E23F3D"/>
    <w:rsid w:val="00E249CE"/>
    <w:rsid w:val="00E2562C"/>
    <w:rsid w:val="00E26F97"/>
    <w:rsid w:val="00E30906"/>
    <w:rsid w:val="00E3129D"/>
    <w:rsid w:val="00E3132E"/>
    <w:rsid w:val="00E31FD0"/>
    <w:rsid w:val="00E3274D"/>
    <w:rsid w:val="00E3380D"/>
    <w:rsid w:val="00E352C4"/>
    <w:rsid w:val="00E35A26"/>
    <w:rsid w:val="00E36D70"/>
    <w:rsid w:val="00E42708"/>
    <w:rsid w:val="00E42E0C"/>
    <w:rsid w:val="00E45A20"/>
    <w:rsid w:val="00E47815"/>
    <w:rsid w:val="00E47BEF"/>
    <w:rsid w:val="00E510AC"/>
    <w:rsid w:val="00E5340E"/>
    <w:rsid w:val="00E55F9F"/>
    <w:rsid w:val="00E56E0E"/>
    <w:rsid w:val="00E570DC"/>
    <w:rsid w:val="00E57E9D"/>
    <w:rsid w:val="00E6021B"/>
    <w:rsid w:val="00E64AEF"/>
    <w:rsid w:val="00E6692A"/>
    <w:rsid w:val="00E66C13"/>
    <w:rsid w:val="00E66E57"/>
    <w:rsid w:val="00E714C2"/>
    <w:rsid w:val="00E716D2"/>
    <w:rsid w:val="00E7301C"/>
    <w:rsid w:val="00E7329E"/>
    <w:rsid w:val="00E81946"/>
    <w:rsid w:val="00E84E64"/>
    <w:rsid w:val="00E8557E"/>
    <w:rsid w:val="00E86C35"/>
    <w:rsid w:val="00E8715A"/>
    <w:rsid w:val="00E9024B"/>
    <w:rsid w:val="00E9261D"/>
    <w:rsid w:val="00E95472"/>
    <w:rsid w:val="00E96799"/>
    <w:rsid w:val="00E96DD0"/>
    <w:rsid w:val="00E97320"/>
    <w:rsid w:val="00E97E4D"/>
    <w:rsid w:val="00E97F46"/>
    <w:rsid w:val="00EA193E"/>
    <w:rsid w:val="00EB0D80"/>
    <w:rsid w:val="00EB14C1"/>
    <w:rsid w:val="00EB31D1"/>
    <w:rsid w:val="00EB3CC2"/>
    <w:rsid w:val="00EB6363"/>
    <w:rsid w:val="00EB682C"/>
    <w:rsid w:val="00EB7DFB"/>
    <w:rsid w:val="00EB7F29"/>
    <w:rsid w:val="00EC2851"/>
    <w:rsid w:val="00EC35F3"/>
    <w:rsid w:val="00ED1666"/>
    <w:rsid w:val="00ED19E0"/>
    <w:rsid w:val="00ED1F1E"/>
    <w:rsid w:val="00ED2925"/>
    <w:rsid w:val="00ED2BDE"/>
    <w:rsid w:val="00ED3B4C"/>
    <w:rsid w:val="00ED4990"/>
    <w:rsid w:val="00ED4FBF"/>
    <w:rsid w:val="00ED6F83"/>
    <w:rsid w:val="00EE0367"/>
    <w:rsid w:val="00EE09FD"/>
    <w:rsid w:val="00EE6EBE"/>
    <w:rsid w:val="00EF35F2"/>
    <w:rsid w:val="00EF3983"/>
    <w:rsid w:val="00EF3A80"/>
    <w:rsid w:val="00EF4205"/>
    <w:rsid w:val="00EF4AFD"/>
    <w:rsid w:val="00F01966"/>
    <w:rsid w:val="00F01FB0"/>
    <w:rsid w:val="00F0289F"/>
    <w:rsid w:val="00F029B5"/>
    <w:rsid w:val="00F03A6C"/>
    <w:rsid w:val="00F03D0F"/>
    <w:rsid w:val="00F07098"/>
    <w:rsid w:val="00F1142D"/>
    <w:rsid w:val="00F11E8B"/>
    <w:rsid w:val="00F133DC"/>
    <w:rsid w:val="00F158E2"/>
    <w:rsid w:val="00F20624"/>
    <w:rsid w:val="00F21004"/>
    <w:rsid w:val="00F230FD"/>
    <w:rsid w:val="00F239AB"/>
    <w:rsid w:val="00F26244"/>
    <w:rsid w:val="00F2778C"/>
    <w:rsid w:val="00F30B1C"/>
    <w:rsid w:val="00F323AA"/>
    <w:rsid w:val="00F32625"/>
    <w:rsid w:val="00F33A33"/>
    <w:rsid w:val="00F368F7"/>
    <w:rsid w:val="00F42927"/>
    <w:rsid w:val="00F44FD1"/>
    <w:rsid w:val="00F45141"/>
    <w:rsid w:val="00F470DA"/>
    <w:rsid w:val="00F47B84"/>
    <w:rsid w:val="00F53BDB"/>
    <w:rsid w:val="00F57979"/>
    <w:rsid w:val="00F61F44"/>
    <w:rsid w:val="00F62DEE"/>
    <w:rsid w:val="00F63B3A"/>
    <w:rsid w:val="00F641E8"/>
    <w:rsid w:val="00F705AD"/>
    <w:rsid w:val="00F72860"/>
    <w:rsid w:val="00F72DC4"/>
    <w:rsid w:val="00F735A5"/>
    <w:rsid w:val="00F74269"/>
    <w:rsid w:val="00F76837"/>
    <w:rsid w:val="00F81FF4"/>
    <w:rsid w:val="00F8347D"/>
    <w:rsid w:val="00F85015"/>
    <w:rsid w:val="00F92018"/>
    <w:rsid w:val="00F92DB0"/>
    <w:rsid w:val="00F945EF"/>
    <w:rsid w:val="00F95952"/>
    <w:rsid w:val="00F97116"/>
    <w:rsid w:val="00F975EE"/>
    <w:rsid w:val="00F9762A"/>
    <w:rsid w:val="00F97B78"/>
    <w:rsid w:val="00FA095B"/>
    <w:rsid w:val="00FA25D0"/>
    <w:rsid w:val="00FA5531"/>
    <w:rsid w:val="00FA6349"/>
    <w:rsid w:val="00FB0712"/>
    <w:rsid w:val="00FB0BF1"/>
    <w:rsid w:val="00FB181B"/>
    <w:rsid w:val="00FB23B0"/>
    <w:rsid w:val="00FB306D"/>
    <w:rsid w:val="00FB6A7A"/>
    <w:rsid w:val="00FC07B9"/>
    <w:rsid w:val="00FC1015"/>
    <w:rsid w:val="00FC1808"/>
    <w:rsid w:val="00FC1F89"/>
    <w:rsid w:val="00FC28FF"/>
    <w:rsid w:val="00FC3E65"/>
    <w:rsid w:val="00FC4543"/>
    <w:rsid w:val="00FC4F5C"/>
    <w:rsid w:val="00FD2CEA"/>
    <w:rsid w:val="00FD616F"/>
    <w:rsid w:val="00FD6B16"/>
    <w:rsid w:val="00FD6B7E"/>
    <w:rsid w:val="00FD7F60"/>
    <w:rsid w:val="00FE1B43"/>
    <w:rsid w:val="00FE27F2"/>
    <w:rsid w:val="00FE320C"/>
    <w:rsid w:val="00FE4898"/>
    <w:rsid w:val="00FE4C4D"/>
    <w:rsid w:val="00FE4DB7"/>
    <w:rsid w:val="00FE6932"/>
    <w:rsid w:val="00FE7100"/>
    <w:rsid w:val="00FE73C1"/>
    <w:rsid w:val="00FE7EF5"/>
    <w:rsid w:val="00FF1737"/>
    <w:rsid w:val="00FF2349"/>
    <w:rsid w:val="00FF324D"/>
    <w:rsid w:val="00FF3DAD"/>
    <w:rsid w:val="00FF3FFF"/>
    <w:rsid w:val="00FF4068"/>
    <w:rsid w:val="00FF4644"/>
    <w:rsid w:val="00FF649F"/>
    <w:rsid w:val="00FF6B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14:docId w14:val="2DDA62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toc 1" w:locked="1" w:uiPriority="39"/>
    <w:lsdException w:name="toc 2" w:locked="1" w:uiPriority="39"/>
    <w:lsdException w:name="toc 3" w:locked="1" w:uiPriority="39"/>
    <w:lsdException w:name="toc 4" w:locked="1"/>
    <w:lsdException w:name="toc 5" w:locked="1"/>
    <w:lsdException w:name="toc 6" w:locked="1"/>
    <w:lsdException w:name="toc 7" w:locked="1"/>
    <w:lsdException w:name="toc 8" w:locked="1"/>
    <w:lsdException w:name="toc 9" w:locked="1"/>
    <w:lsdException w:name="caption" w:locked="1" w:qFormat="1"/>
    <w:lsdException w:name="table of figures" w:uiPriority="99"/>
    <w:lsdException w:name="Title" w:locked="1" w:qFormat="1"/>
    <w:lsdException w:name="Default Paragraph Font" w:locked="1" w:uiPriority="1"/>
    <w:lsdException w:name="Subtitle" w:locked="1" w:qFormat="1"/>
    <w:lsdException w:name="Hyperlink" w:uiPriority="99"/>
    <w:lsdException w:name="Strong" w:locked="1" w:qFormat="1"/>
    <w:lsdException w:name="Emphasis" w:locked="1" w:qFormat="1"/>
    <w:lsdException w:name="No List" w:uiPriority="99"/>
    <w:lsdException w:name="Table Grid" w:locked="1"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9E344A"/>
    <w:pPr>
      <w:spacing w:before="80" w:after="80"/>
    </w:pPr>
    <w:rPr>
      <w:rFonts w:ascii="Arial" w:hAnsi="Arial"/>
      <w:szCs w:val="24"/>
    </w:rPr>
  </w:style>
  <w:style w:type="paragraph" w:styleId="Heading1">
    <w:name w:val="heading 1"/>
    <w:basedOn w:val="Normal"/>
    <w:next w:val="Normal"/>
    <w:link w:val="Heading1Char"/>
    <w:qFormat/>
    <w:rsid w:val="00C85703"/>
    <w:pPr>
      <w:keepNext/>
      <w:pageBreakBefore/>
      <w:numPr>
        <w:numId w:val="1"/>
      </w:numPr>
      <w:pBdr>
        <w:top w:val="single" w:sz="4" w:space="6" w:color="808080"/>
      </w:pBdr>
      <w:spacing w:before="480" w:after="120"/>
      <w:outlineLvl w:val="0"/>
    </w:pPr>
    <w:rPr>
      <w:rFonts w:cs="Arial"/>
      <w:b/>
      <w:bCs/>
      <w:kern w:val="32"/>
      <w:sz w:val="36"/>
      <w:szCs w:val="36"/>
    </w:rPr>
  </w:style>
  <w:style w:type="paragraph" w:styleId="Heading2">
    <w:name w:val="heading 2"/>
    <w:aliases w:val="H2"/>
    <w:basedOn w:val="Heading1"/>
    <w:next w:val="Normal"/>
    <w:link w:val="Heading2Char"/>
    <w:qFormat/>
    <w:rsid w:val="0001341A"/>
    <w:pPr>
      <w:pageBreakBefore w:val="0"/>
      <w:numPr>
        <w:ilvl w:val="1"/>
      </w:numPr>
      <w:pBdr>
        <w:top w:val="none" w:sz="0" w:space="0" w:color="auto"/>
      </w:pBdr>
      <w:tabs>
        <w:tab w:val="num" w:pos="720"/>
      </w:tabs>
      <w:spacing w:before="240"/>
      <w:outlineLvl w:val="1"/>
    </w:pPr>
    <w:rPr>
      <w:bCs w:val="0"/>
      <w:iCs/>
      <w:sz w:val="28"/>
      <w:szCs w:val="28"/>
    </w:rPr>
  </w:style>
  <w:style w:type="paragraph" w:styleId="Heading3">
    <w:name w:val="heading 3"/>
    <w:aliases w:val="H3"/>
    <w:basedOn w:val="Heading2"/>
    <w:next w:val="Normal"/>
    <w:link w:val="Heading3Char"/>
    <w:qFormat/>
    <w:rsid w:val="0001341A"/>
    <w:pPr>
      <w:numPr>
        <w:ilvl w:val="2"/>
      </w:numPr>
      <w:tabs>
        <w:tab w:val="num" w:pos="720"/>
      </w:tabs>
      <w:outlineLvl w:val="2"/>
    </w:pPr>
    <w:rPr>
      <w:bCs/>
      <w:sz w:val="26"/>
      <w:szCs w:val="26"/>
    </w:rPr>
  </w:style>
  <w:style w:type="paragraph" w:styleId="Heading4">
    <w:name w:val="heading 4"/>
    <w:aliases w:val="H4"/>
    <w:basedOn w:val="Heading3"/>
    <w:next w:val="Normal"/>
    <w:link w:val="Heading4Char"/>
    <w:qFormat/>
    <w:rsid w:val="0001341A"/>
    <w:pPr>
      <w:numPr>
        <w:ilvl w:val="3"/>
      </w:numPr>
      <w:tabs>
        <w:tab w:val="num" w:pos="720"/>
      </w:tabs>
      <w:outlineLvl w:val="3"/>
    </w:pPr>
    <w:rPr>
      <w:bCs w:val="0"/>
      <w:sz w:val="24"/>
      <w:szCs w:val="28"/>
    </w:rPr>
  </w:style>
  <w:style w:type="paragraph" w:styleId="Heading5">
    <w:name w:val="heading 5"/>
    <w:basedOn w:val="Heading4"/>
    <w:next w:val="Normal"/>
    <w:link w:val="Heading5Char"/>
    <w:qFormat/>
    <w:rsid w:val="0001341A"/>
    <w:pPr>
      <w:numPr>
        <w:ilvl w:val="4"/>
      </w:numPr>
      <w:tabs>
        <w:tab w:val="num" w:pos="720"/>
      </w:tabs>
      <w:outlineLvl w:val="4"/>
    </w:pPr>
    <w:rPr>
      <w:bCs/>
      <w:iCs w:val="0"/>
      <w:szCs w:val="26"/>
    </w:rPr>
  </w:style>
  <w:style w:type="paragraph" w:styleId="Heading6">
    <w:name w:val="heading 6"/>
    <w:basedOn w:val="Heading5"/>
    <w:next w:val="Normal"/>
    <w:link w:val="Heading6Char"/>
    <w:qFormat/>
    <w:rsid w:val="0001341A"/>
    <w:pPr>
      <w:numPr>
        <w:ilvl w:val="5"/>
      </w:numPr>
      <w:tabs>
        <w:tab w:val="num" w:pos="720"/>
      </w:tabs>
      <w:outlineLvl w:val="5"/>
    </w:pPr>
    <w:rPr>
      <w:bCs w:val="0"/>
      <w:sz w:val="22"/>
      <w:szCs w:val="22"/>
    </w:rPr>
  </w:style>
  <w:style w:type="paragraph" w:styleId="Heading7">
    <w:name w:val="heading 7"/>
    <w:basedOn w:val="Heading6"/>
    <w:next w:val="Normal"/>
    <w:link w:val="Heading7Char"/>
    <w:qFormat/>
    <w:rsid w:val="0001341A"/>
    <w:pPr>
      <w:numPr>
        <w:ilvl w:val="6"/>
      </w:numPr>
      <w:tabs>
        <w:tab w:val="num" w:pos="720"/>
        <w:tab w:val="num" w:pos="1152"/>
      </w:tabs>
      <w:outlineLvl w:val="6"/>
    </w:pPr>
  </w:style>
  <w:style w:type="paragraph" w:styleId="Heading8">
    <w:name w:val="heading 8"/>
    <w:basedOn w:val="Heading7"/>
    <w:next w:val="Normal"/>
    <w:link w:val="Heading8Char"/>
    <w:qFormat/>
    <w:rsid w:val="0001341A"/>
    <w:pPr>
      <w:numPr>
        <w:ilvl w:val="7"/>
      </w:numPr>
      <w:tabs>
        <w:tab w:val="num" w:pos="720"/>
        <w:tab w:val="num" w:pos="1152"/>
      </w:tabs>
      <w:outlineLvl w:val="7"/>
    </w:pPr>
    <w:rPr>
      <w:i/>
      <w:iCs/>
    </w:rPr>
  </w:style>
  <w:style w:type="paragraph" w:styleId="Heading9">
    <w:name w:val="heading 9"/>
    <w:basedOn w:val="Heading8"/>
    <w:next w:val="Normal"/>
    <w:link w:val="Heading9Char"/>
    <w:qFormat/>
    <w:rsid w:val="0001341A"/>
    <w:pPr>
      <w:numPr>
        <w:ilvl w:val="8"/>
      </w:numPr>
      <w:tabs>
        <w:tab w:val="num" w:pos="720"/>
        <w:tab w:val="num" w:pos="1152"/>
      </w:tabs>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locked/>
    <w:rsid w:val="00FE320C"/>
    <w:rPr>
      <w:rFonts w:ascii="Arial" w:eastAsia="MS Mincho" w:hAnsi="Arial" w:cs="Arial"/>
      <w:b/>
      <w:bCs/>
      <w:kern w:val="32"/>
      <w:sz w:val="36"/>
      <w:szCs w:val="36"/>
      <w:lang w:val="en-US" w:eastAsia="en-US" w:bidi="ar-SA"/>
    </w:rPr>
  </w:style>
  <w:style w:type="character" w:customStyle="1" w:styleId="Heading2Char">
    <w:name w:val="Heading 2 Char"/>
    <w:aliases w:val="H2 Char"/>
    <w:link w:val="Heading2"/>
    <w:locked/>
    <w:rsid w:val="00FE320C"/>
    <w:rPr>
      <w:rFonts w:ascii="Arial" w:eastAsia="MS Mincho" w:hAnsi="Arial" w:cs="Arial"/>
      <w:b/>
      <w:iCs/>
      <w:kern w:val="32"/>
      <w:sz w:val="28"/>
      <w:szCs w:val="28"/>
      <w:lang w:val="en-US" w:eastAsia="en-US" w:bidi="ar-SA"/>
    </w:rPr>
  </w:style>
  <w:style w:type="character" w:customStyle="1" w:styleId="Heading3Char">
    <w:name w:val="Heading 3 Char"/>
    <w:aliases w:val="H3 Char"/>
    <w:link w:val="Heading3"/>
    <w:locked/>
    <w:rsid w:val="00FE320C"/>
    <w:rPr>
      <w:rFonts w:ascii="Arial" w:eastAsia="MS Mincho" w:hAnsi="Arial" w:cs="Arial"/>
      <w:b/>
      <w:bCs/>
      <w:iCs/>
      <w:kern w:val="32"/>
      <w:sz w:val="26"/>
      <w:szCs w:val="26"/>
      <w:lang w:val="en-US" w:eastAsia="en-US" w:bidi="ar-SA"/>
    </w:rPr>
  </w:style>
  <w:style w:type="character" w:customStyle="1" w:styleId="Heading4Char">
    <w:name w:val="Heading 4 Char"/>
    <w:aliases w:val="H4 Char"/>
    <w:link w:val="Heading4"/>
    <w:locked/>
    <w:rsid w:val="00FE320C"/>
    <w:rPr>
      <w:rFonts w:ascii="Arial" w:eastAsia="MS Mincho" w:hAnsi="Arial" w:cs="Arial"/>
      <w:b/>
      <w:iCs/>
      <w:kern w:val="32"/>
      <w:sz w:val="24"/>
      <w:szCs w:val="28"/>
      <w:lang w:val="en-US" w:eastAsia="en-US" w:bidi="ar-SA"/>
    </w:rPr>
  </w:style>
  <w:style w:type="character" w:customStyle="1" w:styleId="Heading5Char">
    <w:name w:val="Heading 5 Char"/>
    <w:link w:val="Heading5"/>
    <w:locked/>
    <w:rsid w:val="00FE320C"/>
    <w:rPr>
      <w:rFonts w:ascii="Arial" w:eastAsia="MS Mincho" w:hAnsi="Arial" w:cs="Arial"/>
      <w:b/>
      <w:bCs/>
      <w:kern w:val="32"/>
      <w:sz w:val="24"/>
      <w:szCs w:val="26"/>
      <w:lang w:val="en-US" w:eastAsia="en-US" w:bidi="ar-SA"/>
    </w:rPr>
  </w:style>
  <w:style w:type="character" w:customStyle="1" w:styleId="Heading6Char">
    <w:name w:val="Heading 6 Char"/>
    <w:link w:val="Heading6"/>
    <w:locked/>
    <w:rsid w:val="00FE320C"/>
    <w:rPr>
      <w:rFonts w:ascii="Arial" w:eastAsia="MS Mincho" w:hAnsi="Arial" w:cs="Arial"/>
      <w:b/>
      <w:kern w:val="32"/>
      <w:sz w:val="22"/>
      <w:szCs w:val="22"/>
      <w:lang w:val="en-US" w:eastAsia="en-US" w:bidi="ar-SA"/>
    </w:rPr>
  </w:style>
  <w:style w:type="character" w:customStyle="1" w:styleId="Heading7Char">
    <w:name w:val="Heading 7 Char"/>
    <w:link w:val="Heading7"/>
    <w:locked/>
    <w:rsid w:val="00FE320C"/>
    <w:rPr>
      <w:rFonts w:ascii="Arial" w:eastAsia="MS Mincho" w:hAnsi="Arial" w:cs="Arial"/>
      <w:b/>
      <w:kern w:val="32"/>
      <w:sz w:val="22"/>
      <w:szCs w:val="22"/>
      <w:lang w:val="en-US" w:eastAsia="en-US" w:bidi="ar-SA"/>
    </w:rPr>
  </w:style>
  <w:style w:type="character" w:customStyle="1" w:styleId="Heading8Char">
    <w:name w:val="Heading 8 Char"/>
    <w:link w:val="Heading8"/>
    <w:locked/>
    <w:rsid w:val="00FE320C"/>
    <w:rPr>
      <w:rFonts w:ascii="Arial" w:eastAsia="MS Mincho" w:hAnsi="Arial" w:cs="Arial"/>
      <w:b/>
      <w:i/>
      <w:iCs/>
      <w:kern w:val="32"/>
      <w:sz w:val="22"/>
      <w:szCs w:val="22"/>
      <w:lang w:val="en-US" w:eastAsia="en-US" w:bidi="ar-SA"/>
    </w:rPr>
  </w:style>
  <w:style w:type="character" w:customStyle="1" w:styleId="Heading9Char">
    <w:name w:val="Heading 9 Char"/>
    <w:link w:val="Heading9"/>
    <w:locked/>
    <w:rsid w:val="00FE320C"/>
    <w:rPr>
      <w:rFonts w:ascii="Arial" w:eastAsia="MS Mincho" w:hAnsi="Arial" w:cs="Arial"/>
      <w:b/>
      <w:i/>
      <w:iCs/>
      <w:kern w:val="32"/>
      <w:sz w:val="22"/>
      <w:szCs w:val="22"/>
      <w:lang w:val="en-US" w:eastAsia="en-US" w:bidi="ar-SA"/>
    </w:rPr>
  </w:style>
  <w:style w:type="paragraph" w:styleId="Title">
    <w:name w:val="Title"/>
    <w:basedOn w:val="Normal"/>
    <w:link w:val="TitleChar"/>
    <w:qFormat/>
    <w:rsid w:val="00C85703"/>
    <w:pPr>
      <w:pBdr>
        <w:top w:val="single" w:sz="4" w:space="1" w:color="808080"/>
      </w:pBdr>
      <w:spacing w:before="0" w:after="240"/>
    </w:pPr>
    <w:rPr>
      <w:rFonts w:cs="Arial"/>
      <w:b/>
      <w:bCs/>
      <w:kern w:val="28"/>
      <w:sz w:val="48"/>
      <w:szCs w:val="48"/>
    </w:rPr>
  </w:style>
  <w:style w:type="character" w:customStyle="1" w:styleId="TitleChar">
    <w:name w:val="Title Char"/>
    <w:link w:val="Title"/>
    <w:locked/>
    <w:rsid w:val="00FE320C"/>
    <w:rPr>
      <w:rFonts w:ascii="Cambria" w:hAnsi="Cambria" w:cs="Times New Roman"/>
      <w:b/>
      <w:bCs/>
      <w:kern w:val="28"/>
      <w:sz w:val="32"/>
      <w:szCs w:val="32"/>
    </w:rPr>
  </w:style>
  <w:style w:type="paragraph" w:styleId="Subtitle">
    <w:name w:val="Subtitle"/>
    <w:basedOn w:val="Title"/>
    <w:link w:val="SubtitleChar"/>
    <w:qFormat/>
    <w:rsid w:val="00C85703"/>
    <w:rPr>
      <w:sz w:val="36"/>
      <w:szCs w:val="36"/>
    </w:rPr>
  </w:style>
  <w:style w:type="character" w:customStyle="1" w:styleId="SubtitleChar">
    <w:name w:val="Subtitle Char"/>
    <w:link w:val="Subtitle"/>
    <w:locked/>
    <w:rsid w:val="00FE320C"/>
    <w:rPr>
      <w:rFonts w:ascii="Cambria" w:hAnsi="Cambria" w:cs="Times New Roman"/>
      <w:sz w:val="24"/>
      <w:szCs w:val="24"/>
    </w:rPr>
  </w:style>
  <w:style w:type="paragraph" w:customStyle="1" w:styleId="Titlepageinfo">
    <w:name w:val="Title page info"/>
    <w:basedOn w:val="Normal"/>
    <w:next w:val="Titlepageinfodescription"/>
    <w:rsid w:val="00C85703"/>
    <w:pPr>
      <w:keepNext/>
      <w:spacing w:before="0" w:after="0"/>
    </w:pPr>
    <w:rPr>
      <w:b/>
      <w:szCs w:val="20"/>
    </w:rPr>
  </w:style>
  <w:style w:type="paragraph" w:customStyle="1" w:styleId="Titlepageinfodescription">
    <w:name w:val="Title page info description"/>
    <w:basedOn w:val="Titlepageinfo"/>
    <w:next w:val="Titlepageinfo"/>
    <w:rsid w:val="0001341A"/>
    <w:pPr>
      <w:keepNext w:val="0"/>
      <w:spacing w:after="80"/>
      <w:ind w:left="720"/>
      <w:contextualSpacing/>
    </w:pPr>
    <w:rPr>
      <w:b w:val="0"/>
    </w:rPr>
  </w:style>
  <w:style w:type="paragraph" w:customStyle="1" w:styleId="Contributor">
    <w:name w:val="Contributor"/>
    <w:basedOn w:val="Titlepageinfodescription"/>
    <w:rsid w:val="0001341A"/>
  </w:style>
  <w:style w:type="paragraph" w:customStyle="1" w:styleId="Legalnotice">
    <w:name w:val="Legal notice"/>
    <w:basedOn w:val="Titlepageinfodescription"/>
    <w:rsid w:val="0001341A"/>
    <w:pPr>
      <w:spacing w:before="240"/>
      <w:ind w:left="0"/>
    </w:pPr>
  </w:style>
  <w:style w:type="character" w:customStyle="1" w:styleId="Datatype">
    <w:name w:val="Datatype"/>
    <w:rsid w:val="0001341A"/>
    <w:rPr>
      <w:rFonts w:ascii="Courier New" w:hAnsi="Courier New" w:cs="Times New Roman"/>
    </w:rPr>
  </w:style>
  <w:style w:type="character" w:styleId="Hyperlink">
    <w:name w:val="Hyperlink"/>
    <w:uiPriority w:val="99"/>
    <w:rsid w:val="0001341A"/>
    <w:rPr>
      <w:rFonts w:cs="Times New Roman"/>
      <w:color w:val="0000EE"/>
      <w:u w:val="none"/>
    </w:rPr>
  </w:style>
  <w:style w:type="paragraph" w:styleId="TOC1">
    <w:name w:val="toc 1"/>
    <w:basedOn w:val="Normal"/>
    <w:next w:val="Normal"/>
    <w:autoRedefine/>
    <w:uiPriority w:val="39"/>
    <w:rsid w:val="0001341A"/>
    <w:pPr>
      <w:spacing w:before="60" w:after="60"/>
    </w:pPr>
  </w:style>
  <w:style w:type="paragraph" w:styleId="TOC2">
    <w:name w:val="toc 2"/>
    <w:basedOn w:val="Normal"/>
    <w:next w:val="Normal"/>
    <w:autoRedefine/>
    <w:uiPriority w:val="39"/>
    <w:rsid w:val="0001341A"/>
    <w:pPr>
      <w:spacing w:before="60" w:after="60"/>
      <w:ind w:left="240"/>
    </w:pPr>
  </w:style>
  <w:style w:type="paragraph" w:styleId="TOC3">
    <w:name w:val="toc 3"/>
    <w:basedOn w:val="Normal"/>
    <w:next w:val="Normal"/>
    <w:autoRedefine/>
    <w:uiPriority w:val="39"/>
    <w:rsid w:val="0001341A"/>
    <w:pPr>
      <w:spacing w:before="60" w:after="60"/>
      <w:ind w:left="480"/>
    </w:pPr>
  </w:style>
  <w:style w:type="paragraph" w:customStyle="1" w:styleId="Code">
    <w:name w:val="Code"/>
    <w:basedOn w:val="Normal"/>
    <w:rsid w:val="0001341A"/>
    <w:pPr>
      <w:keepLines/>
      <w:pBdr>
        <w:top w:val="single" w:sz="4" w:space="3" w:color="auto"/>
        <w:bottom w:val="single" w:sz="4" w:space="3" w:color="auto"/>
      </w:pBdr>
      <w:shd w:val="clear" w:color="auto" w:fill="D9D9D9"/>
      <w:spacing w:before="0" w:after="0"/>
      <w:ind w:left="432" w:right="432"/>
    </w:pPr>
    <w:rPr>
      <w:rFonts w:ascii="Courier New" w:hAnsi="Courier New"/>
      <w:sz w:val="18"/>
    </w:rPr>
  </w:style>
  <w:style w:type="paragraph" w:customStyle="1" w:styleId="AppendixHeading2">
    <w:name w:val="AppendixHeading2"/>
    <w:basedOn w:val="Heading2"/>
    <w:rsid w:val="00C85703"/>
    <w:pPr>
      <w:numPr>
        <w:numId w:val="2"/>
      </w:numPr>
      <w:tabs>
        <w:tab w:val="num" w:pos="720"/>
      </w:tabs>
      <w:ind w:left="720" w:hanging="360"/>
    </w:pPr>
  </w:style>
  <w:style w:type="character" w:styleId="FollowedHyperlink">
    <w:name w:val="FollowedHyperlink"/>
    <w:rsid w:val="0001341A"/>
    <w:rPr>
      <w:rFonts w:cs="Times New Roman"/>
      <w:color w:val="800080"/>
      <w:u w:val="single"/>
    </w:rPr>
  </w:style>
  <w:style w:type="character" w:customStyle="1" w:styleId="Element">
    <w:name w:val="Element"/>
    <w:rsid w:val="0001341A"/>
    <w:rPr>
      <w:rFonts w:ascii="Courier New" w:hAnsi="Courier New" w:cs="Times New Roman"/>
      <w:sz w:val="20"/>
    </w:rPr>
  </w:style>
  <w:style w:type="character" w:customStyle="1" w:styleId="Attribute">
    <w:name w:val="Attribute"/>
    <w:rsid w:val="0001341A"/>
    <w:rPr>
      <w:rFonts w:ascii="Courier New" w:hAnsi="Courier New" w:cs="Times New Roman"/>
      <w:sz w:val="20"/>
    </w:rPr>
  </w:style>
  <w:style w:type="character" w:customStyle="1" w:styleId="Keyword">
    <w:name w:val="Keyword"/>
    <w:basedOn w:val="Element"/>
    <w:rsid w:val="0001341A"/>
    <w:rPr>
      <w:rFonts w:ascii="Courier New" w:hAnsi="Courier New" w:cs="Times New Roman"/>
      <w:sz w:val="20"/>
    </w:rPr>
  </w:style>
  <w:style w:type="paragraph" w:styleId="NormalWeb">
    <w:name w:val="Normal (Web)"/>
    <w:basedOn w:val="Normal"/>
    <w:rsid w:val="0001341A"/>
    <w:pPr>
      <w:spacing w:before="100" w:beforeAutospacing="1" w:after="100" w:afterAutospacing="1"/>
    </w:pPr>
    <w:rPr>
      <w:rFonts w:ascii="Arial Unicode MS" w:eastAsia="Arial Unicode MS" w:hAnsi="Arial Unicode MS" w:cs="Arial Unicode MS"/>
    </w:rPr>
  </w:style>
  <w:style w:type="character" w:styleId="Emphasis">
    <w:name w:val="Emphasis"/>
    <w:qFormat/>
    <w:rsid w:val="0001341A"/>
    <w:rPr>
      <w:rFonts w:cs="Times New Roman"/>
      <w:i/>
      <w:iCs/>
    </w:rPr>
  </w:style>
  <w:style w:type="character" w:styleId="HTMLTypewriter">
    <w:name w:val="HTML Typewriter"/>
    <w:rsid w:val="0001341A"/>
    <w:rPr>
      <w:rFonts w:ascii="Arial Unicode MS" w:eastAsia="Arial Unicode MS" w:hAnsi="Arial Unicode MS" w:cs="Arial Unicode MS"/>
      <w:sz w:val="20"/>
      <w:szCs w:val="20"/>
    </w:rPr>
  </w:style>
  <w:style w:type="paragraph" w:styleId="HTMLPreformatted">
    <w:name w:val="HTML Preformatted"/>
    <w:basedOn w:val="Normal"/>
    <w:link w:val="HTMLPreformattedChar"/>
    <w:rsid w:val="000134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Arial Unicode MS" w:eastAsia="Arial Unicode MS" w:hAnsi="Arial Unicode MS" w:cs="Arial Unicode MS"/>
      <w:szCs w:val="20"/>
    </w:rPr>
  </w:style>
  <w:style w:type="character" w:customStyle="1" w:styleId="HTMLPreformattedChar">
    <w:name w:val="HTML Preformatted Char"/>
    <w:link w:val="HTMLPreformatted"/>
    <w:semiHidden/>
    <w:locked/>
    <w:rsid w:val="00FE320C"/>
    <w:rPr>
      <w:rFonts w:ascii="Courier New" w:hAnsi="Courier New" w:cs="Courier New"/>
      <w:sz w:val="20"/>
      <w:szCs w:val="20"/>
    </w:rPr>
  </w:style>
  <w:style w:type="paragraph" w:styleId="NoteHeading">
    <w:name w:val="Note Heading"/>
    <w:basedOn w:val="Normal"/>
    <w:next w:val="Normal"/>
    <w:link w:val="NoteHeadingChar"/>
    <w:rsid w:val="0001341A"/>
  </w:style>
  <w:style w:type="character" w:customStyle="1" w:styleId="NoteHeadingChar">
    <w:name w:val="Note Heading Char"/>
    <w:link w:val="NoteHeading"/>
    <w:semiHidden/>
    <w:locked/>
    <w:rsid w:val="00FE320C"/>
    <w:rPr>
      <w:rFonts w:ascii="Arial" w:hAnsi="Arial" w:cs="Times New Roman"/>
      <w:sz w:val="24"/>
      <w:szCs w:val="24"/>
    </w:rPr>
  </w:style>
  <w:style w:type="paragraph" w:customStyle="1" w:styleId="Note">
    <w:name w:val="Note"/>
    <w:basedOn w:val="Normal"/>
    <w:next w:val="Normal"/>
    <w:rsid w:val="0001341A"/>
    <w:pPr>
      <w:spacing w:before="120" w:after="120"/>
      <w:ind w:left="720" w:right="720"/>
    </w:pPr>
  </w:style>
  <w:style w:type="paragraph" w:customStyle="1" w:styleId="Definitionterm">
    <w:name w:val="Definition term"/>
    <w:basedOn w:val="Normal"/>
    <w:next w:val="Definition"/>
    <w:rsid w:val="0001341A"/>
    <w:pPr>
      <w:ind w:right="2880"/>
    </w:pPr>
    <w:rPr>
      <w:rFonts w:eastAsia="Arial Unicode MS"/>
      <w:b/>
    </w:rPr>
  </w:style>
  <w:style w:type="paragraph" w:customStyle="1" w:styleId="Definition">
    <w:name w:val="Definition"/>
    <w:basedOn w:val="Normal"/>
    <w:next w:val="Definitionterm"/>
    <w:rsid w:val="0001341A"/>
    <w:pPr>
      <w:spacing w:after="120"/>
      <w:ind w:left="720"/>
    </w:pPr>
    <w:rPr>
      <w:rFonts w:eastAsia="Arial Unicode MS"/>
    </w:rPr>
  </w:style>
  <w:style w:type="paragraph" w:customStyle="1" w:styleId="Ref">
    <w:name w:val="Ref"/>
    <w:basedOn w:val="Normal"/>
    <w:autoRedefine/>
    <w:rsid w:val="00247944"/>
    <w:pPr>
      <w:spacing w:before="40" w:after="40"/>
      <w:ind w:left="700" w:hanging="340"/>
    </w:pPr>
    <w:rPr>
      <w:bCs/>
      <w:color w:val="000000"/>
    </w:rPr>
  </w:style>
  <w:style w:type="paragraph" w:styleId="Header">
    <w:name w:val="header"/>
    <w:basedOn w:val="Normal"/>
    <w:link w:val="HeaderChar"/>
    <w:rsid w:val="0001341A"/>
    <w:pPr>
      <w:tabs>
        <w:tab w:val="center" w:pos="4320"/>
        <w:tab w:val="right" w:pos="8640"/>
      </w:tabs>
    </w:pPr>
  </w:style>
  <w:style w:type="character" w:customStyle="1" w:styleId="HeaderChar">
    <w:name w:val="Header Char"/>
    <w:link w:val="Header"/>
    <w:semiHidden/>
    <w:locked/>
    <w:rsid w:val="00FE320C"/>
    <w:rPr>
      <w:rFonts w:ascii="Arial" w:hAnsi="Arial" w:cs="Times New Roman"/>
      <w:sz w:val="24"/>
      <w:szCs w:val="24"/>
    </w:rPr>
  </w:style>
  <w:style w:type="paragraph" w:styleId="Footer">
    <w:name w:val="footer"/>
    <w:basedOn w:val="Normal"/>
    <w:link w:val="FooterChar"/>
    <w:rsid w:val="0001341A"/>
    <w:pPr>
      <w:tabs>
        <w:tab w:val="center" w:pos="4320"/>
        <w:tab w:val="right" w:pos="8640"/>
      </w:tabs>
    </w:pPr>
  </w:style>
  <w:style w:type="character" w:customStyle="1" w:styleId="FooterChar">
    <w:name w:val="Footer Char"/>
    <w:link w:val="Footer"/>
    <w:semiHidden/>
    <w:locked/>
    <w:rsid w:val="00FE320C"/>
    <w:rPr>
      <w:rFonts w:ascii="Arial" w:hAnsi="Arial" w:cs="Times New Roman"/>
      <w:sz w:val="24"/>
      <w:szCs w:val="24"/>
    </w:rPr>
  </w:style>
  <w:style w:type="character" w:styleId="PageNumber">
    <w:name w:val="page number"/>
    <w:rsid w:val="0001341A"/>
    <w:rPr>
      <w:rFonts w:cs="Times New Roman"/>
    </w:rPr>
  </w:style>
  <w:style w:type="paragraph" w:customStyle="1" w:styleId="AppendixHeading1">
    <w:name w:val="AppendixHeading1"/>
    <w:basedOn w:val="Heading1"/>
    <w:next w:val="Normal"/>
    <w:rsid w:val="00C85703"/>
    <w:pPr>
      <w:numPr>
        <w:numId w:val="2"/>
      </w:numPr>
      <w:tabs>
        <w:tab w:val="num" w:pos="720"/>
      </w:tabs>
      <w:spacing w:before="100" w:beforeAutospacing="1" w:after="100" w:afterAutospacing="1"/>
      <w:ind w:left="720" w:hanging="360"/>
    </w:pPr>
    <w:rPr>
      <w:kern w:val="36"/>
    </w:rPr>
  </w:style>
  <w:style w:type="character" w:customStyle="1" w:styleId="Refterm">
    <w:name w:val="Ref term"/>
    <w:rsid w:val="0001341A"/>
    <w:rPr>
      <w:rFonts w:cs="Times New Roman"/>
      <w:b/>
    </w:rPr>
  </w:style>
  <w:style w:type="character" w:styleId="LineNumber">
    <w:name w:val="line number"/>
    <w:rsid w:val="0001341A"/>
    <w:rPr>
      <w:rFonts w:cs="Times New Roman"/>
    </w:rPr>
  </w:style>
  <w:style w:type="paragraph" w:styleId="TOC7">
    <w:name w:val="toc 7"/>
    <w:basedOn w:val="Normal"/>
    <w:next w:val="Normal"/>
    <w:autoRedefine/>
    <w:semiHidden/>
    <w:rsid w:val="0001341A"/>
    <w:pPr>
      <w:spacing w:before="0" w:after="120"/>
      <w:ind w:left="1440"/>
    </w:pPr>
  </w:style>
  <w:style w:type="paragraph" w:customStyle="1" w:styleId="Example">
    <w:name w:val="Example"/>
    <w:basedOn w:val="Code"/>
    <w:rsid w:val="0001341A"/>
    <w:pPr>
      <w:pBdr>
        <w:top w:val="none" w:sz="0" w:space="0" w:color="auto"/>
        <w:bottom w:val="none" w:sz="0" w:space="0" w:color="auto"/>
      </w:pBdr>
      <w:shd w:val="clear" w:color="auto" w:fill="E6E6E6"/>
    </w:pPr>
  </w:style>
  <w:style w:type="character" w:customStyle="1" w:styleId="codelist">
    <w:name w:val="codelist"/>
    <w:rsid w:val="0001341A"/>
    <w:rPr>
      <w:rFonts w:ascii="Courier New" w:hAnsi="Courier New"/>
      <w:sz w:val="20"/>
    </w:rPr>
  </w:style>
  <w:style w:type="paragraph" w:customStyle="1" w:styleId="Codesmall">
    <w:name w:val="Code small"/>
    <w:basedOn w:val="Code"/>
    <w:rsid w:val="0001341A"/>
    <w:pPr>
      <w:shd w:val="clear" w:color="auto" w:fill="E6E6E6"/>
    </w:pPr>
    <w:rPr>
      <w:sz w:val="16"/>
    </w:rPr>
  </w:style>
  <w:style w:type="paragraph" w:customStyle="1" w:styleId="Examplesmall">
    <w:name w:val="Example small"/>
    <w:basedOn w:val="Example"/>
    <w:rsid w:val="0001341A"/>
    <w:rPr>
      <w:sz w:val="16"/>
    </w:rPr>
  </w:style>
  <w:style w:type="paragraph" w:styleId="ListBullet">
    <w:name w:val="List Bullet"/>
    <w:basedOn w:val="Normal"/>
    <w:rsid w:val="0001341A"/>
    <w:pPr>
      <w:tabs>
        <w:tab w:val="num" w:pos="360"/>
      </w:tabs>
      <w:ind w:left="360" w:hanging="360"/>
    </w:pPr>
  </w:style>
  <w:style w:type="paragraph" w:styleId="TOC4">
    <w:name w:val="toc 4"/>
    <w:basedOn w:val="TOC3"/>
    <w:next w:val="Normal"/>
    <w:autoRedefine/>
    <w:semiHidden/>
    <w:rsid w:val="0001341A"/>
    <w:pPr>
      <w:ind w:left="720"/>
    </w:pPr>
    <w:rPr>
      <w:sz w:val="18"/>
    </w:rPr>
  </w:style>
  <w:style w:type="character" w:customStyle="1" w:styleId="Variable">
    <w:name w:val="Variable"/>
    <w:rsid w:val="0001341A"/>
    <w:rPr>
      <w:rFonts w:cs="Times New Roman"/>
      <w:i/>
    </w:rPr>
  </w:style>
  <w:style w:type="paragraph" w:styleId="TOC5">
    <w:name w:val="toc 5"/>
    <w:basedOn w:val="TOC4"/>
    <w:next w:val="Normal"/>
    <w:autoRedefine/>
    <w:semiHidden/>
    <w:rsid w:val="0001341A"/>
    <w:pPr>
      <w:ind w:left="960"/>
    </w:pPr>
  </w:style>
  <w:style w:type="paragraph" w:styleId="TOC6">
    <w:name w:val="toc 6"/>
    <w:basedOn w:val="Normal"/>
    <w:next w:val="Normal"/>
    <w:autoRedefine/>
    <w:semiHidden/>
    <w:rsid w:val="0001341A"/>
    <w:pPr>
      <w:ind w:left="1200"/>
    </w:pPr>
    <w:rPr>
      <w:sz w:val="18"/>
    </w:rPr>
  </w:style>
  <w:style w:type="paragraph" w:styleId="BodyText">
    <w:name w:val="Body Text"/>
    <w:basedOn w:val="Normal"/>
    <w:link w:val="BodyTextChar1"/>
    <w:rsid w:val="0001341A"/>
    <w:pPr>
      <w:widowControl w:val="0"/>
      <w:spacing w:before="0" w:after="0"/>
      <w:ind w:firstLineChars="100" w:firstLine="100"/>
      <w:jc w:val="both"/>
    </w:pPr>
    <w:rPr>
      <w:rFonts w:ascii="Century" w:hAnsi="Century"/>
      <w:kern w:val="2"/>
      <w:sz w:val="21"/>
      <w:szCs w:val="20"/>
      <w:lang w:eastAsia="ja-JP"/>
    </w:rPr>
  </w:style>
  <w:style w:type="character" w:customStyle="1" w:styleId="BodyTextChar1">
    <w:name w:val="Body Text Char1"/>
    <w:link w:val="BodyText"/>
    <w:locked/>
    <w:rsid w:val="00B45E04"/>
    <w:rPr>
      <w:rFonts w:ascii="Century" w:hAnsi="Century" w:cs="Times New Roman"/>
      <w:kern w:val="2"/>
      <w:sz w:val="21"/>
      <w:lang w:eastAsia="ja-JP"/>
    </w:rPr>
  </w:style>
  <w:style w:type="character" w:customStyle="1" w:styleId="BodyTextChar">
    <w:name w:val="Body Text Char"/>
    <w:semiHidden/>
    <w:locked/>
    <w:rsid w:val="00FE320C"/>
    <w:rPr>
      <w:rFonts w:ascii="Arial" w:hAnsi="Arial" w:cs="Times New Roman"/>
      <w:sz w:val="24"/>
      <w:szCs w:val="24"/>
    </w:rPr>
  </w:style>
  <w:style w:type="paragraph" w:styleId="ListBullet2">
    <w:name w:val="List Bullet 2"/>
    <w:basedOn w:val="Normal"/>
    <w:rsid w:val="0001341A"/>
    <w:pPr>
      <w:tabs>
        <w:tab w:val="num" w:pos="720"/>
      </w:tabs>
      <w:ind w:left="720" w:hanging="360"/>
    </w:pPr>
  </w:style>
  <w:style w:type="paragraph" w:customStyle="1" w:styleId="RelatedWork">
    <w:name w:val="Related Work"/>
    <w:basedOn w:val="Titlepageinfodescription"/>
    <w:rsid w:val="0001341A"/>
    <w:pPr>
      <w:tabs>
        <w:tab w:val="num" w:pos="720"/>
        <w:tab w:val="num" w:pos="1440"/>
      </w:tabs>
      <w:ind w:left="1440" w:hanging="360"/>
    </w:pPr>
  </w:style>
  <w:style w:type="paragraph" w:customStyle="1" w:styleId="Abstract">
    <w:name w:val="Abstract"/>
    <w:basedOn w:val="Titlepageinfodescription"/>
    <w:rsid w:val="0001341A"/>
    <w:pPr>
      <w:contextualSpacing w:val="0"/>
    </w:pPr>
  </w:style>
  <w:style w:type="paragraph" w:customStyle="1" w:styleId="Notices">
    <w:name w:val="Notices"/>
    <w:basedOn w:val="Subtitle"/>
    <w:next w:val="TextBody"/>
    <w:rsid w:val="00B833C7"/>
    <w:pPr>
      <w:pageBreakBefore/>
    </w:pPr>
  </w:style>
  <w:style w:type="paragraph" w:customStyle="1" w:styleId="TextBody">
    <w:name w:val="Text Body"/>
    <w:basedOn w:val="Abstract"/>
    <w:rsid w:val="0001341A"/>
    <w:pPr>
      <w:ind w:left="0"/>
    </w:pPr>
  </w:style>
  <w:style w:type="paragraph" w:customStyle="1" w:styleId="AppendixHeading3">
    <w:name w:val="AppendixHeading3"/>
    <w:basedOn w:val="Heading3"/>
    <w:rsid w:val="00C85703"/>
    <w:pPr>
      <w:numPr>
        <w:ilvl w:val="0"/>
        <w:numId w:val="0"/>
      </w:numPr>
      <w:tabs>
        <w:tab w:val="num" w:pos="720"/>
      </w:tabs>
      <w:ind w:left="1080" w:hanging="360"/>
    </w:pPr>
  </w:style>
  <w:style w:type="paragraph" w:customStyle="1" w:styleId="OutlinedNumberd">
    <w:name w:val="Outlined Numberd"/>
    <w:basedOn w:val="Normal"/>
    <w:rsid w:val="0001341A"/>
    <w:pPr>
      <w:tabs>
        <w:tab w:val="num" w:pos="720"/>
      </w:tabs>
      <w:spacing w:before="240" w:after="0" w:line="240" w:lineRule="exact"/>
      <w:ind w:left="720" w:hanging="360"/>
    </w:pPr>
    <w:rPr>
      <w:rFonts w:ascii="Courier" w:hAnsi="Courier"/>
      <w:sz w:val="24"/>
      <w:szCs w:val="20"/>
      <w:lang w:val="en-GB"/>
    </w:rPr>
  </w:style>
  <w:style w:type="paragraph" w:styleId="PlainText">
    <w:name w:val="Plain Text"/>
    <w:basedOn w:val="Normal"/>
    <w:link w:val="PlainTextChar"/>
    <w:rsid w:val="0001341A"/>
    <w:pPr>
      <w:spacing w:before="0" w:after="0"/>
    </w:pPr>
    <w:rPr>
      <w:rFonts w:ascii="Consolas" w:eastAsia="Arial Unicode MS" w:hAnsi="Consolas" w:cs="Arial Unicode MS"/>
      <w:sz w:val="21"/>
      <w:szCs w:val="21"/>
      <w:lang w:eastAsia="ja-JP"/>
    </w:rPr>
  </w:style>
  <w:style w:type="character" w:customStyle="1" w:styleId="PlainTextChar">
    <w:name w:val="Plain Text Char"/>
    <w:link w:val="PlainText"/>
    <w:semiHidden/>
    <w:locked/>
    <w:rsid w:val="00FE320C"/>
    <w:rPr>
      <w:rFonts w:ascii="Courier New" w:hAnsi="Courier New" w:cs="Courier New"/>
      <w:sz w:val="20"/>
      <w:szCs w:val="20"/>
    </w:rPr>
  </w:style>
  <w:style w:type="paragraph" w:styleId="BalloonText">
    <w:name w:val="Balloon Text"/>
    <w:basedOn w:val="Normal"/>
    <w:link w:val="BalloonTextChar"/>
    <w:semiHidden/>
    <w:rsid w:val="00D04228"/>
    <w:rPr>
      <w:rFonts w:ascii="Tahoma" w:hAnsi="Tahoma" w:cs="Tahoma"/>
      <w:sz w:val="16"/>
      <w:szCs w:val="16"/>
    </w:rPr>
  </w:style>
  <w:style w:type="character" w:customStyle="1" w:styleId="BalloonTextChar">
    <w:name w:val="Balloon Text Char"/>
    <w:link w:val="BalloonText"/>
    <w:semiHidden/>
    <w:locked/>
    <w:rsid w:val="00FE320C"/>
    <w:rPr>
      <w:rFonts w:cs="Times New Roman"/>
      <w:sz w:val="2"/>
    </w:rPr>
  </w:style>
  <w:style w:type="table" w:styleId="TableGrid">
    <w:name w:val="Table Grid"/>
    <w:basedOn w:val="TableNormal"/>
    <w:uiPriority w:val="59"/>
    <w:rsid w:val="002838B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Columns1">
    <w:name w:val="Table Columns 1"/>
    <w:basedOn w:val="TableNormal"/>
    <w:rsid w:val="002838B4"/>
    <w:pPr>
      <w:spacing w:before="80" w:after="8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rPr>
      <w:tblPr/>
      <w:tcPr>
        <w:tcBorders>
          <w:bottom w:val="double" w:sz="6" w:space="0" w:color="000000"/>
          <w:tl2br w:val="none" w:sz="0" w:space="0" w:color="auto"/>
          <w:tr2bl w:val="none" w:sz="0" w:space="0" w:color="auto"/>
        </w:tcBorders>
      </w:tcPr>
    </w:tblStylePr>
    <w:tblStylePr w:type="lastRow">
      <w:rPr>
        <w:rFonts w:cs="Times New Roman"/>
      </w:rPr>
      <w:tblPr/>
      <w:tcPr>
        <w:tcBorders>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band1Vert">
      <w:rPr>
        <w:rFonts w:cs="Times New Roman"/>
      </w:rPr>
      <w:tblPr/>
      <w:tcPr>
        <w:shd w:val="pct25" w:color="000000" w:fill="FFFFFF"/>
      </w:tcPr>
    </w:tblStylePr>
    <w:tblStylePr w:type="band2Vert">
      <w:rPr>
        <w:rFonts w:cs="Times New Roman"/>
      </w:rPr>
      <w:tblPr/>
      <w:tcPr>
        <w:shd w:val="pct25" w:color="FFFF00" w:fill="FFFFFF"/>
      </w:tcPr>
    </w:tblStylePr>
    <w:tblStylePr w:type="neCell">
      <w:rPr>
        <w:rFonts w:cs="Times New Roman"/>
      </w:rPr>
      <w:tblPr/>
      <w:tcPr>
        <w:tcBorders>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character" w:styleId="CommentReference">
    <w:name w:val="annotation reference"/>
    <w:rsid w:val="003155A6"/>
    <w:rPr>
      <w:rFonts w:cs="Times New Roman"/>
      <w:sz w:val="16"/>
      <w:szCs w:val="16"/>
    </w:rPr>
  </w:style>
  <w:style w:type="paragraph" w:styleId="CommentText">
    <w:name w:val="annotation text"/>
    <w:basedOn w:val="Normal"/>
    <w:link w:val="CommentTextChar1"/>
    <w:rsid w:val="003155A6"/>
    <w:rPr>
      <w:szCs w:val="20"/>
    </w:rPr>
  </w:style>
  <w:style w:type="character" w:customStyle="1" w:styleId="CommentTextChar1">
    <w:name w:val="Comment Text Char1"/>
    <w:link w:val="CommentText"/>
    <w:locked/>
    <w:rsid w:val="003155A6"/>
    <w:rPr>
      <w:rFonts w:ascii="Arial" w:hAnsi="Arial" w:cs="Times New Roman"/>
    </w:rPr>
  </w:style>
  <w:style w:type="character" w:customStyle="1" w:styleId="CommentTextChar">
    <w:name w:val="Comment Text Char"/>
    <w:locked/>
    <w:rsid w:val="00FE320C"/>
    <w:rPr>
      <w:rFonts w:ascii="Arial" w:hAnsi="Arial" w:cs="Times New Roman"/>
      <w:sz w:val="20"/>
      <w:szCs w:val="20"/>
    </w:rPr>
  </w:style>
  <w:style w:type="paragraph" w:styleId="CommentSubject">
    <w:name w:val="annotation subject"/>
    <w:basedOn w:val="CommentText"/>
    <w:next w:val="CommentText"/>
    <w:link w:val="CommentSubjectChar1"/>
    <w:rsid w:val="003155A6"/>
    <w:rPr>
      <w:b/>
      <w:bCs/>
    </w:rPr>
  </w:style>
  <w:style w:type="character" w:customStyle="1" w:styleId="CommentSubjectChar1">
    <w:name w:val="Comment Subject Char1"/>
    <w:link w:val="CommentSubject"/>
    <w:locked/>
    <w:rsid w:val="003155A6"/>
    <w:rPr>
      <w:rFonts w:ascii="Arial" w:hAnsi="Arial" w:cs="Times New Roman"/>
      <w:b/>
      <w:bCs/>
    </w:rPr>
  </w:style>
  <w:style w:type="character" w:customStyle="1" w:styleId="CommentSubjectChar">
    <w:name w:val="Comment Subject Char"/>
    <w:semiHidden/>
    <w:locked/>
    <w:rsid w:val="00FE320C"/>
    <w:rPr>
      <w:rFonts w:ascii="Arial" w:hAnsi="Arial" w:cs="Times New Roman"/>
      <w:b/>
      <w:bCs/>
      <w:sz w:val="20"/>
      <w:szCs w:val="20"/>
    </w:rPr>
  </w:style>
  <w:style w:type="table" w:customStyle="1" w:styleId="USGINTable">
    <w:name w:val="USGIN Table"/>
    <w:rsid w:val="00040BA4"/>
    <w:tblPr>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0" w:type="dxa"/>
        <w:left w:w="108" w:type="dxa"/>
        <w:bottom w:w="0" w:type="dxa"/>
        <w:right w:w="108" w:type="dxa"/>
      </w:tblCellMar>
    </w:tblPr>
  </w:style>
  <w:style w:type="character" w:customStyle="1" w:styleId="ElementxPath">
    <w:name w:val="Element/xPath"/>
    <w:rsid w:val="001E30F1"/>
    <w:rPr>
      <w:rFonts w:ascii="Consolas" w:hAnsi="Consolas" w:cs="Times New Roman"/>
      <w:sz w:val="18"/>
      <w:shd w:val="pct10" w:color="auto" w:fill="auto"/>
    </w:rPr>
  </w:style>
  <w:style w:type="character" w:styleId="Strong">
    <w:name w:val="Strong"/>
    <w:qFormat/>
    <w:rsid w:val="009C374E"/>
    <w:rPr>
      <w:rFonts w:cs="Times New Roman"/>
      <w:b/>
      <w:bCs/>
    </w:rPr>
  </w:style>
  <w:style w:type="paragraph" w:customStyle="1" w:styleId="Tableentry">
    <w:name w:val="Table entry"/>
    <w:basedOn w:val="Normal"/>
    <w:link w:val="TableentryChar"/>
    <w:rsid w:val="008C338D"/>
    <w:pPr>
      <w:spacing w:before="0" w:after="0"/>
    </w:pPr>
    <w:rPr>
      <w:szCs w:val="20"/>
    </w:rPr>
  </w:style>
  <w:style w:type="paragraph" w:customStyle="1" w:styleId="Tableheading">
    <w:name w:val="Table heading"/>
    <w:basedOn w:val="Normal"/>
    <w:rsid w:val="00FF4644"/>
    <w:pPr>
      <w:spacing w:before="0" w:after="0"/>
    </w:pPr>
    <w:rPr>
      <w:b/>
      <w:szCs w:val="20"/>
    </w:rPr>
  </w:style>
  <w:style w:type="character" w:customStyle="1" w:styleId="arrow">
    <w:name w:val="arrow"/>
    <w:rsid w:val="00C76CF2"/>
    <w:rPr>
      <w:rFonts w:cs="Times New Roman"/>
    </w:rPr>
  </w:style>
  <w:style w:type="character" w:styleId="HTMLCite">
    <w:name w:val="HTML Cite"/>
    <w:rsid w:val="001C0B42"/>
    <w:rPr>
      <w:i/>
      <w:iCs/>
    </w:rPr>
  </w:style>
  <w:style w:type="paragraph" w:styleId="TOC8">
    <w:name w:val="toc 8"/>
    <w:basedOn w:val="Normal"/>
    <w:next w:val="Normal"/>
    <w:autoRedefine/>
    <w:semiHidden/>
    <w:locked/>
    <w:rsid w:val="0016799D"/>
    <w:pPr>
      <w:spacing w:before="0" w:after="0"/>
      <w:ind w:left="1680"/>
    </w:pPr>
    <w:rPr>
      <w:rFonts w:ascii="Times New Roman" w:eastAsia="Times New Roman" w:hAnsi="Times New Roman"/>
      <w:sz w:val="24"/>
    </w:rPr>
  </w:style>
  <w:style w:type="paragraph" w:styleId="TOC9">
    <w:name w:val="toc 9"/>
    <w:basedOn w:val="Normal"/>
    <w:next w:val="Normal"/>
    <w:autoRedefine/>
    <w:semiHidden/>
    <w:locked/>
    <w:rsid w:val="0016799D"/>
    <w:pPr>
      <w:spacing w:before="0" w:after="0"/>
      <w:ind w:left="1920"/>
    </w:pPr>
    <w:rPr>
      <w:rFonts w:ascii="Times New Roman" w:eastAsia="Times New Roman" w:hAnsi="Times New Roman"/>
      <w:sz w:val="24"/>
    </w:rPr>
  </w:style>
  <w:style w:type="paragraph" w:styleId="Revision">
    <w:name w:val="Revision"/>
    <w:hidden/>
    <w:uiPriority w:val="99"/>
    <w:semiHidden/>
    <w:rsid w:val="00526240"/>
    <w:rPr>
      <w:rFonts w:ascii="Arial" w:hAnsi="Arial"/>
      <w:szCs w:val="24"/>
    </w:rPr>
  </w:style>
  <w:style w:type="paragraph" w:customStyle="1" w:styleId="XMLExample">
    <w:name w:val="XML Example"/>
    <w:basedOn w:val="Normal"/>
    <w:link w:val="XMLExampleChar"/>
    <w:qFormat/>
    <w:rsid w:val="00903B11"/>
    <w:pPr>
      <w:pBdr>
        <w:top w:val="single" w:sz="4" w:space="1" w:color="auto"/>
        <w:left w:val="single" w:sz="4" w:space="4" w:color="auto"/>
        <w:bottom w:val="single" w:sz="4" w:space="1" w:color="auto"/>
        <w:right w:val="single" w:sz="4" w:space="4" w:color="auto"/>
      </w:pBdr>
      <w:tabs>
        <w:tab w:val="left" w:pos="144"/>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 w:val="left" w:pos="4320"/>
      </w:tabs>
      <w:suppressAutoHyphens/>
      <w:autoSpaceDE w:val="0"/>
      <w:autoSpaceDN w:val="0"/>
      <w:adjustRightInd w:val="0"/>
      <w:spacing w:before="0" w:after="0"/>
      <w:contextualSpacing/>
      <w:textboxTightWrap w:val="allLines"/>
    </w:pPr>
    <w:rPr>
      <w:rFonts w:ascii="Courier New" w:hAnsi="Courier New" w:cs="Courier New"/>
      <w:sz w:val="16"/>
      <w:szCs w:val="20"/>
    </w:rPr>
  </w:style>
  <w:style w:type="character" w:customStyle="1" w:styleId="TableentryChar">
    <w:name w:val="Table entry Char"/>
    <w:link w:val="Tableentry"/>
    <w:rsid w:val="008C338D"/>
    <w:rPr>
      <w:rFonts w:ascii="Arial" w:hAnsi="Arial"/>
    </w:rPr>
  </w:style>
  <w:style w:type="paragraph" w:customStyle="1" w:styleId="xmlElement">
    <w:name w:val="xmlElement"/>
    <w:basedOn w:val="Normal"/>
    <w:link w:val="xmlElementChar"/>
    <w:rsid w:val="00B03FAE"/>
    <w:pPr>
      <w:keepNext/>
      <w:autoSpaceDE w:val="0"/>
      <w:autoSpaceDN w:val="0"/>
      <w:adjustRightInd w:val="0"/>
      <w:spacing w:before="0" w:after="0"/>
    </w:pPr>
    <w:rPr>
      <w:rFonts w:ascii="ArialMT" w:eastAsia="Times New Roman" w:hAnsi="ArialMT" w:cs="ArialMT"/>
      <w:color w:val="810000"/>
      <w:sz w:val="16"/>
      <w:szCs w:val="16"/>
    </w:rPr>
  </w:style>
  <w:style w:type="character" w:customStyle="1" w:styleId="xmlElementChar">
    <w:name w:val="xmlElement Char"/>
    <w:link w:val="xmlElement"/>
    <w:rsid w:val="00B03FAE"/>
    <w:rPr>
      <w:rFonts w:ascii="ArialMT" w:hAnsi="ArialMT" w:cs="ArialMT"/>
      <w:color w:val="810000"/>
      <w:sz w:val="16"/>
      <w:szCs w:val="16"/>
      <w:lang w:val="en-US" w:eastAsia="en-US" w:bidi="ar-SA"/>
    </w:rPr>
  </w:style>
  <w:style w:type="paragraph" w:customStyle="1" w:styleId="xmlAttribute">
    <w:name w:val="xmlAttribute"/>
    <w:basedOn w:val="Normal"/>
    <w:link w:val="xmlAttributeChar"/>
    <w:rsid w:val="00B03FAE"/>
    <w:pPr>
      <w:autoSpaceDE w:val="0"/>
      <w:autoSpaceDN w:val="0"/>
      <w:adjustRightInd w:val="0"/>
      <w:spacing w:before="0" w:after="0"/>
    </w:pPr>
    <w:rPr>
      <w:rFonts w:ascii="ArialMT" w:eastAsia="Times New Roman" w:hAnsi="ArialMT" w:cs="ArialMT"/>
      <w:szCs w:val="20"/>
    </w:rPr>
  </w:style>
  <w:style w:type="character" w:customStyle="1" w:styleId="xmlAttributeChar">
    <w:name w:val="xmlAttribute Char"/>
    <w:link w:val="xmlAttribute"/>
    <w:rsid w:val="00B03FAE"/>
    <w:rPr>
      <w:rFonts w:ascii="ArialMT" w:hAnsi="ArialMT" w:cs="ArialMT"/>
      <w:lang w:val="en-US" w:eastAsia="en-US" w:bidi="ar-SA"/>
    </w:rPr>
  </w:style>
  <w:style w:type="character" w:customStyle="1" w:styleId="table0020entrychar">
    <w:name w:val="table_0020entry__char"/>
    <w:basedOn w:val="DefaultParagraphFont"/>
    <w:rsid w:val="001457A2"/>
  </w:style>
  <w:style w:type="character" w:customStyle="1" w:styleId="element002fxpathchar">
    <w:name w:val="element_002fxpath__char"/>
    <w:basedOn w:val="DefaultParagraphFont"/>
    <w:rsid w:val="001457A2"/>
  </w:style>
  <w:style w:type="paragraph" w:styleId="TableofFigures">
    <w:name w:val="table of figures"/>
    <w:basedOn w:val="Normal"/>
    <w:next w:val="Normal"/>
    <w:uiPriority w:val="99"/>
    <w:rsid w:val="00990C8E"/>
  </w:style>
  <w:style w:type="character" w:customStyle="1" w:styleId="XMLExampleChar">
    <w:name w:val="XML Example Char"/>
    <w:link w:val="XMLExample"/>
    <w:rsid w:val="00C6628C"/>
    <w:rPr>
      <w:rFonts w:ascii="Courier New" w:eastAsia="MS Mincho" w:hAnsi="Courier New" w:cs="Courier New"/>
      <w:sz w:val="16"/>
      <w:lang w:val="en-US" w:eastAsia="en-US" w:bidi="ar-SA"/>
    </w:rPr>
  </w:style>
  <w:style w:type="character" w:customStyle="1" w:styleId="ns1">
    <w:name w:val="ns1"/>
    <w:rsid w:val="00185543"/>
    <w:rPr>
      <w:color w:val="FF0000"/>
    </w:rPr>
  </w:style>
  <w:style w:type="character" w:customStyle="1" w:styleId="m1">
    <w:name w:val="m1"/>
    <w:rsid w:val="00185543"/>
    <w:rPr>
      <w:color w:val="0000FF"/>
    </w:rPr>
  </w:style>
  <w:style w:type="paragraph" w:customStyle="1" w:styleId="ColorfulList-Accent11">
    <w:name w:val="Colorful List - Accent 11"/>
    <w:basedOn w:val="Normal"/>
    <w:qFormat/>
    <w:rsid w:val="00666157"/>
    <w:pPr>
      <w:spacing w:before="0" w:after="200" w:line="276" w:lineRule="auto"/>
      <w:ind w:left="720"/>
      <w:contextualSpacing/>
    </w:pPr>
    <w:rPr>
      <w:rFonts w:eastAsia="Times New Roman"/>
      <w:szCs w:val="22"/>
    </w:rPr>
  </w:style>
  <w:style w:type="character" w:customStyle="1" w:styleId="RequiredField">
    <w:name w:val="Required Field"/>
    <w:rsid w:val="00C6040B"/>
    <w:rPr>
      <w:b/>
      <w:color w:val="7A0000"/>
      <w:u w:val="double"/>
    </w:rPr>
  </w:style>
  <w:style w:type="character" w:customStyle="1" w:styleId="Required">
    <w:name w:val="Required"/>
    <w:qFormat/>
    <w:rsid w:val="00C6040B"/>
    <w:rPr>
      <w:b/>
      <w:color w:val="7A0000"/>
      <w:u w:val="double"/>
    </w:rPr>
  </w:style>
  <w:style w:type="character" w:customStyle="1" w:styleId="ConditionalField">
    <w:name w:val="Conditional Field"/>
    <w:qFormat/>
    <w:rsid w:val="00C6040B"/>
    <w:rPr>
      <w:b/>
      <w:u w:val="dash"/>
    </w:rPr>
  </w:style>
  <w:style w:type="character" w:customStyle="1" w:styleId="Cardinality">
    <w:name w:val="Cardinality"/>
    <w:qFormat/>
    <w:rsid w:val="00C6040B"/>
    <w:rPr>
      <w:rFonts w:ascii="Calibri" w:hAnsi="Calibri"/>
      <w:b/>
      <w:color w:val="7F7F7F"/>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toc 1" w:locked="1" w:uiPriority="39"/>
    <w:lsdException w:name="toc 2" w:locked="1" w:uiPriority="39"/>
    <w:lsdException w:name="toc 3" w:locked="1" w:uiPriority="39"/>
    <w:lsdException w:name="toc 4" w:locked="1"/>
    <w:lsdException w:name="toc 5" w:locked="1"/>
    <w:lsdException w:name="toc 6" w:locked="1"/>
    <w:lsdException w:name="toc 7" w:locked="1"/>
    <w:lsdException w:name="toc 8" w:locked="1"/>
    <w:lsdException w:name="toc 9" w:locked="1"/>
    <w:lsdException w:name="caption" w:locked="1" w:qFormat="1"/>
    <w:lsdException w:name="table of figures" w:uiPriority="99"/>
    <w:lsdException w:name="Title" w:locked="1" w:qFormat="1"/>
    <w:lsdException w:name="Default Paragraph Font" w:locked="1" w:uiPriority="1"/>
    <w:lsdException w:name="Subtitle" w:locked="1" w:qFormat="1"/>
    <w:lsdException w:name="Hyperlink" w:uiPriority="99"/>
    <w:lsdException w:name="Strong" w:locked="1" w:qFormat="1"/>
    <w:lsdException w:name="Emphasis" w:locked="1" w:qFormat="1"/>
    <w:lsdException w:name="No List" w:uiPriority="99"/>
    <w:lsdException w:name="Table Grid" w:locked="1"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9E344A"/>
    <w:pPr>
      <w:spacing w:before="80" w:after="80"/>
    </w:pPr>
    <w:rPr>
      <w:rFonts w:ascii="Arial" w:hAnsi="Arial"/>
      <w:szCs w:val="24"/>
    </w:rPr>
  </w:style>
  <w:style w:type="paragraph" w:styleId="Heading1">
    <w:name w:val="heading 1"/>
    <w:basedOn w:val="Normal"/>
    <w:next w:val="Normal"/>
    <w:link w:val="Heading1Char"/>
    <w:qFormat/>
    <w:rsid w:val="00C85703"/>
    <w:pPr>
      <w:keepNext/>
      <w:pageBreakBefore/>
      <w:numPr>
        <w:numId w:val="1"/>
      </w:numPr>
      <w:pBdr>
        <w:top w:val="single" w:sz="4" w:space="6" w:color="808080"/>
      </w:pBdr>
      <w:spacing w:before="480" w:after="120"/>
      <w:outlineLvl w:val="0"/>
    </w:pPr>
    <w:rPr>
      <w:rFonts w:cs="Arial"/>
      <w:b/>
      <w:bCs/>
      <w:kern w:val="32"/>
      <w:sz w:val="36"/>
      <w:szCs w:val="36"/>
    </w:rPr>
  </w:style>
  <w:style w:type="paragraph" w:styleId="Heading2">
    <w:name w:val="heading 2"/>
    <w:aliases w:val="H2"/>
    <w:basedOn w:val="Heading1"/>
    <w:next w:val="Normal"/>
    <w:link w:val="Heading2Char"/>
    <w:qFormat/>
    <w:rsid w:val="0001341A"/>
    <w:pPr>
      <w:pageBreakBefore w:val="0"/>
      <w:numPr>
        <w:ilvl w:val="1"/>
      </w:numPr>
      <w:pBdr>
        <w:top w:val="none" w:sz="0" w:space="0" w:color="auto"/>
      </w:pBdr>
      <w:tabs>
        <w:tab w:val="num" w:pos="720"/>
      </w:tabs>
      <w:spacing w:before="240"/>
      <w:outlineLvl w:val="1"/>
    </w:pPr>
    <w:rPr>
      <w:bCs w:val="0"/>
      <w:iCs/>
      <w:sz w:val="28"/>
      <w:szCs w:val="28"/>
    </w:rPr>
  </w:style>
  <w:style w:type="paragraph" w:styleId="Heading3">
    <w:name w:val="heading 3"/>
    <w:aliases w:val="H3"/>
    <w:basedOn w:val="Heading2"/>
    <w:next w:val="Normal"/>
    <w:link w:val="Heading3Char"/>
    <w:qFormat/>
    <w:rsid w:val="0001341A"/>
    <w:pPr>
      <w:numPr>
        <w:ilvl w:val="2"/>
      </w:numPr>
      <w:tabs>
        <w:tab w:val="num" w:pos="720"/>
      </w:tabs>
      <w:outlineLvl w:val="2"/>
    </w:pPr>
    <w:rPr>
      <w:bCs/>
      <w:sz w:val="26"/>
      <w:szCs w:val="26"/>
    </w:rPr>
  </w:style>
  <w:style w:type="paragraph" w:styleId="Heading4">
    <w:name w:val="heading 4"/>
    <w:aliases w:val="H4"/>
    <w:basedOn w:val="Heading3"/>
    <w:next w:val="Normal"/>
    <w:link w:val="Heading4Char"/>
    <w:qFormat/>
    <w:rsid w:val="0001341A"/>
    <w:pPr>
      <w:numPr>
        <w:ilvl w:val="3"/>
      </w:numPr>
      <w:tabs>
        <w:tab w:val="num" w:pos="720"/>
      </w:tabs>
      <w:outlineLvl w:val="3"/>
    </w:pPr>
    <w:rPr>
      <w:bCs w:val="0"/>
      <w:sz w:val="24"/>
      <w:szCs w:val="28"/>
    </w:rPr>
  </w:style>
  <w:style w:type="paragraph" w:styleId="Heading5">
    <w:name w:val="heading 5"/>
    <w:basedOn w:val="Heading4"/>
    <w:next w:val="Normal"/>
    <w:link w:val="Heading5Char"/>
    <w:qFormat/>
    <w:rsid w:val="0001341A"/>
    <w:pPr>
      <w:numPr>
        <w:ilvl w:val="4"/>
      </w:numPr>
      <w:tabs>
        <w:tab w:val="num" w:pos="720"/>
      </w:tabs>
      <w:outlineLvl w:val="4"/>
    </w:pPr>
    <w:rPr>
      <w:bCs/>
      <w:iCs w:val="0"/>
      <w:szCs w:val="26"/>
    </w:rPr>
  </w:style>
  <w:style w:type="paragraph" w:styleId="Heading6">
    <w:name w:val="heading 6"/>
    <w:basedOn w:val="Heading5"/>
    <w:next w:val="Normal"/>
    <w:link w:val="Heading6Char"/>
    <w:qFormat/>
    <w:rsid w:val="0001341A"/>
    <w:pPr>
      <w:numPr>
        <w:ilvl w:val="5"/>
      </w:numPr>
      <w:tabs>
        <w:tab w:val="num" w:pos="720"/>
      </w:tabs>
      <w:outlineLvl w:val="5"/>
    </w:pPr>
    <w:rPr>
      <w:bCs w:val="0"/>
      <w:sz w:val="22"/>
      <w:szCs w:val="22"/>
    </w:rPr>
  </w:style>
  <w:style w:type="paragraph" w:styleId="Heading7">
    <w:name w:val="heading 7"/>
    <w:basedOn w:val="Heading6"/>
    <w:next w:val="Normal"/>
    <w:link w:val="Heading7Char"/>
    <w:qFormat/>
    <w:rsid w:val="0001341A"/>
    <w:pPr>
      <w:numPr>
        <w:ilvl w:val="6"/>
      </w:numPr>
      <w:tabs>
        <w:tab w:val="num" w:pos="720"/>
        <w:tab w:val="num" w:pos="1152"/>
      </w:tabs>
      <w:outlineLvl w:val="6"/>
    </w:pPr>
  </w:style>
  <w:style w:type="paragraph" w:styleId="Heading8">
    <w:name w:val="heading 8"/>
    <w:basedOn w:val="Heading7"/>
    <w:next w:val="Normal"/>
    <w:link w:val="Heading8Char"/>
    <w:qFormat/>
    <w:rsid w:val="0001341A"/>
    <w:pPr>
      <w:numPr>
        <w:ilvl w:val="7"/>
      </w:numPr>
      <w:tabs>
        <w:tab w:val="num" w:pos="720"/>
        <w:tab w:val="num" w:pos="1152"/>
      </w:tabs>
      <w:outlineLvl w:val="7"/>
    </w:pPr>
    <w:rPr>
      <w:i/>
      <w:iCs/>
    </w:rPr>
  </w:style>
  <w:style w:type="paragraph" w:styleId="Heading9">
    <w:name w:val="heading 9"/>
    <w:basedOn w:val="Heading8"/>
    <w:next w:val="Normal"/>
    <w:link w:val="Heading9Char"/>
    <w:qFormat/>
    <w:rsid w:val="0001341A"/>
    <w:pPr>
      <w:numPr>
        <w:ilvl w:val="8"/>
      </w:numPr>
      <w:tabs>
        <w:tab w:val="num" w:pos="720"/>
        <w:tab w:val="num" w:pos="1152"/>
      </w:tabs>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locked/>
    <w:rsid w:val="00FE320C"/>
    <w:rPr>
      <w:rFonts w:ascii="Arial" w:eastAsia="MS Mincho" w:hAnsi="Arial" w:cs="Arial"/>
      <w:b/>
      <w:bCs/>
      <w:kern w:val="32"/>
      <w:sz w:val="36"/>
      <w:szCs w:val="36"/>
      <w:lang w:val="en-US" w:eastAsia="en-US" w:bidi="ar-SA"/>
    </w:rPr>
  </w:style>
  <w:style w:type="character" w:customStyle="1" w:styleId="Heading2Char">
    <w:name w:val="Heading 2 Char"/>
    <w:aliases w:val="H2 Char"/>
    <w:link w:val="Heading2"/>
    <w:locked/>
    <w:rsid w:val="00FE320C"/>
    <w:rPr>
      <w:rFonts w:ascii="Arial" w:eastAsia="MS Mincho" w:hAnsi="Arial" w:cs="Arial"/>
      <w:b/>
      <w:iCs/>
      <w:kern w:val="32"/>
      <w:sz w:val="28"/>
      <w:szCs w:val="28"/>
      <w:lang w:val="en-US" w:eastAsia="en-US" w:bidi="ar-SA"/>
    </w:rPr>
  </w:style>
  <w:style w:type="character" w:customStyle="1" w:styleId="Heading3Char">
    <w:name w:val="Heading 3 Char"/>
    <w:aliases w:val="H3 Char"/>
    <w:link w:val="Heading3"/>
    <w:locked/>
    <w:rsid w:val="00FE320C"/>
    <w:rPr>
      <w:rFonts w:ascii="Arial" w:eastAsia="MS Mincho" w:hAnsi="Arial" w:cs="Arial"/>
      <w:b/>
      <w:bCs/>
      <w:iCs/>
      <w:kern w:val="32"/>
      <w:sz w:val="26"/>
      <w:szCs w:val="26"/>
      <w:lang w:val="en-US" w:eastAsia="en-US" w:bidi="ar-SA"/>
    </w:rPr>
  </w:style>
  <w:style w:type="character" w:customStyle="1" w:styleId="Heading4Char">
    <w:name w:val="Heading 4 Char"/>
    <w:aliases w:val="H4 Char"/>
    <w:link w:val="Heading4"/>
    <w:locked/>
    <w:rsid w:val="00FE320C"/>
    <w:rPr>
      <w:rFonts w:ascii="Arial" w:eastAsia="MS Mincho" w:hAnsi="Arial" w:cs="Arial"/>
      <w:b/>
      <w:iCs/>
      <w:kern w:val="32"/>
      <w:sz w:val="24"/>
      <w:szCs w:val="28"/>
      <w:lang w:val="en-US" w:eastAsia="en-US" w:bidi="ar-SA"/>
    </w:rPr>
  </w:style>
  <w:style w:type="character" w:customStyle="1" w:styleId="Heading5Char">
    <w:name w:val="Heading 5 Char"/>
    <w:link w:val="Heading5"/>
    <w:locked/>
    <w:rsid w:val="00FE320C"/>
    <w:rPr>
      <w:rFonts w:ascii="Arial" w:eastAsia="MS Mincho" w:hAnsi="Arial" w:cs="Arial"/>
      <w:b/>
      <w:bCs/>
      <w:kern w:val="32"/>
      <w:sz w:val="24"/>
      <w:szCs w:val="26"/>
      <w:lang w:val="en-US" w:eastAsia="en-US" w:bidi="ar-SA"/>
    </w:rPr>
  </w:style>
  <w:style w:type="character" w:customStyle="1" w:styleId="Heading6Char">
    <w:name w:val="Heading 6 Char"/>
    <w:link w:val="Heading6"/>
    <w:locked/>
    <w:rsid w:val="00FE320C"/>
    <w:rPr>
      <w:rFonts w:ascii="Arial" w:eastAsia="MS Mincho" w:hAnsi="Arial" w:cs="Arial"/>
      <w:b/>
      <w:kern w:val="32"/>
      <w:sz w:val="22"/>
      <w:szCs w:val="22"/>
      <w:lang w:val="en-US" w:eastAsia="en-US" w:bidi="ar-SA"/>
    </w:rPr>
  </w:style>
  <w:style w:type="character" w:customStyle="1" w:styleId="Heading7Char">
    <w:name w:val="Heading 7 Char"/>
    <w:link w:val="Heading7"/>
    <w:locked/>
    <w:rsid w:val="00FE320C"/>
    <w:rPr>
      <w:rFonts w:ascii="Arial" w:eastAsia="MS Mincho" w:hAnsi="Arial" w:cs="Arial"/>
      <w:b/>
      <w:kern w:val="32"/>
      <w:sz w:val="22"/>
      <w:szCs w:val="22"/>
      <w:lang w:val="en-US" w:eastAsia="en-US" w:bidi="ar-SA"/>
    </w:rPr>
  </w:style>
  <w:style w:type="character" w:customStyle="1" w:styleId="Heading8Char">
    <w:name w:val="Heading 8 Char"/>
    <w:link w:val="Heading8"/>
    <w:locked/>
    <w:rsid w:val="00FE320C"/>
    <w:rPr>
      <w:rFonts w:ascii="Arial" w:eastAsia="MS Mincho" w:hAnsi="Arial" w:cs="Arial"/>
      <w:b/>
      <w:i/>
      <w:iCs/>
      <w:kern w:val="32"/>
      <w:sz w:val="22"/>
      <w:szCs w:val="22"/>
      <w:lang w:val="en-US" w:eastAsia="en-US" w:bidi="ar-SA"/>
    </w:rPr>
  </w:style>
  <w:style w:type="character" w:customStyle="1" w:styleId="Heading9Char">
    <w:name w:val="Heading 9 Char"/>
    <w:link w:val="Heading9"/>
    <w:locked/>
    <w:rsid w:val="00FE320C"/>
    <w:rPr>
      <w:rFonts w:ascii="Arial" w:eastAsia="MS Mincho" w:hAnsi="Arial" w:cs="Arial"/>
      <w:b/>
      <w:i/>
      <w:iCs/>
      <w:kern w:val="32"/>
      <w:sz w:val="22"/>
      <w:szCs w:val="22"/>
      <w:lang w:val="en-US" w:eastAsia="en-US" w:bidi="ar-SA"/>
    </w:rPr>
  </w:style>
  <w:style w:type="paragraph" w:styleId="Title">
    <w:name w:val="Title"/>
    <w:basedOn w:val="Normal"/>
    <w:link w:val="TitleChar"/>
    <w:qFormat/>
    <w:rsid w:val="00C85703"/>
    <w:pPr>
      <w:pBdr>
        <w:top w:val="single" w:sz="4" w:space="1" w:color="808080"/>
      </w:pBdr>
      <w:spacing w:before="0" w:after="240"/>
    </w:pPr>
    <w:rPr>
      <w:rFonts w:cs="Arial"/>
      <w:b/>
      <w:bCs/>
      <w:kern w:val="28"/>
      <w:sz w:val="48"/>
      <w:szCs w:val="48"/>
    </w:rPr>
  </w:style>
  <w:style w:type="character" w:customStyle="1" w:styleId="TitleChar">
    <w:name w:val="Title Char"/>
    <w:link w:val="Title"/>
    <w:locked/>
    <w:rsid w:val="00FE320C"/>
    <w:rPr>
      <w:rFonts w:ascii="Cambria" w:hAnsi="Cambria" w:cs="Times New Roman"/>
      <w:b/>
      <w:bCs/>
      <w:kern w:val="28"/>
      <w:sz w:val="32"/>
      <w:szCs w:val="32"/>
    </w:rPr>
  </w:style>
  <w:style w:type="paragraph" w:styleId="Subtitle">
    <w:name w:val="Subtitle"/>
    <w:basedOn w:val="Title"/>
    <w:link w:val="SubtitleChar"/>
    <w:qFormat/>
    <w:rsid w:val="00C85703"/>
    <w:rPr>
      <w:sz w:val="36"/>
      <w:szCs w:val="36"/>
    </w:rPr>
  </w:style>
  <w:style w:type="character" w:customStyle="1" w:styleId="SubtitleChar">
    <w:name w:val="Subtitle Char"/>
    <w:link w:val="Subtitle"/>
    <w:locked/>
    <w:rsid w:val="00FE320C"/>
    <w:rPr>
      <w:rFonts w:ascii="Cambria" w:hAnsi="Cambria" w:cs="Times New Roman"/>
      <w:sz w:val="24"/>
      <w:szCs w:val="24"/>
    </w:rPr>
  </w:style>
  <w:style w:type="paragraph" w:customStyle="1" w:styleId="Titlepageinfo">
    <w:name w:val="Title page info"/>
    <w:basedOn w:val="Normal"/>
    <w:next w:val="Titlepageinfodescription"/>
    <w:rsid w:val="00C85703"/>
    <w:pPr>
      <w:keepNext/>
      <w:spacing w:before="0" w:after="0"/>
    </w:pPr>
    <w:rPr>
      <w:b/>
      <w:szCs w:val="20"/>
    </w:rPr>
  </w:style>
  <w:style w:type="paragraph" w:customStyle="1" w:styleId="Titlepageinfodescription">
    <w:name w:val="Title page info description"/>
    <w:basedOn w:val="Titlepageinfo"/>
    <w:next w:val="Titlepageinfo"/>
    <w:rsid w:val="0001341A"/>
    <w:pPr>
      <w:keepNext w:val="0"/>
      <w:spacing w:after="80"/>
      <w:ind w:left="720"/>
      <w:contextualSpacing/>
    </w:pPr>
    <w:rPr>
      <w:b w:val="0"/>
    </w:rPr>
  </w:style>
  <w:style w:type="paragraph" w:customStyle="1" w:styleId="Contributor">
    <w:name w:val="Contributor"/>
    <w:basedOn w:val="Titlepageinfodescription"/>
    <w:rsid w:val="0001341A"/>
  </w:style>
  <w:style w:type="paragraph" w:customStyle="1" w:styleId="Legalnotice">
    <w:name w:val="Legal notice"/>
    <w:basedOn w:val="Titlepageinfodescription"/>
    <w:rsid w:val="0001341A"/>
    <w:pPr>
      <w:spacing w:before="240"/>
      <w:ind w:left="0"/>
    </w:pPr>
  </w:style>
  <w:style w:type="character" w:customStyle="1" w:styleId="Datatype">
    <w:name w:val="Datatype"/>
    <w:rsid w:val="0001341A"/>
    <w:rPr>
      <w:rFonts w:ascii="Courier New" w:hAnsi="Courier New" w:cs="Times New Roman"/>
    </w:rPr>
  </w:style>
  <w:style w:type="character" w:styleId="Hyperlink">
    <w:name w:val="Hyperlink"/>
    <w:uiPriority w:val="99"/>
    <w:rsid w:val="0001341A"/>
    <w:rPr>
      <w:rFonts w:cs="Times New Roman"/>
      <w:color w:val="0000EE"/>
      <w:u w:val="none"/>
    </w:rPr>
  </w:style>
  <w:style w:type="paragraph" w:styleId="TOC1">
    <w:name w:val="toc 1"/>
    <w:basedOn w:val="Normal"/>
    <w:next w:val="Normal"/>
    <w:autoRedefine/>
    <w:uiPriority w:val="39"/>
    <w:rsid w:val="0001341A"/>
    <w:pPr>
      <w:spacing w:before="60" w:after="60"/>
    </w:pPr>
  </w:style>
  <w:style w:type="paragraph" w:styleId="TOC2">
    <w:name w:val="toc 2"/>
    <w:basedOn w:val="Normal"/>
    <w:next w:val="Normal"/>
    <w:autoRedefine/>
    <w:uiPriority w:val="39"/>
    <w:rsid w:val="0001341A"/>
    <w:pPr>
      <w:spacing w:before="60" w:after="60"/>
      <w:ind w:left="240"/>
    </w:pPr>
  </w:style>
  <w:style w:type="paragraph" w:styleId="TOC3">
    <w:name w:val="toc 3"/>
    <w:basedOn w:val="Normal"/>
    <w:next w:val="Normal"/>
    <w:autoRedefine/>
    <w:uiPriority w:val="39"/>
    <w:rsid w:val="0001341A"/>
    <w:pPr>
      <w:spacing w:before="60" w:after="60"/>
      <w:ind w:left="480"/>
    </w:pPr>
  </w:style>
  <w:style w:type="paragraph" w:customStyle="1" w:styleId="Code">
    <w:name w:val="Code"/>
    <w:basedOn w:val="Normal"/>
    <w:rsid w:val="0001341A"/>
    <w:pPr>
      <w:keepLines/>
      <w:pBdr>
        <w:top w:val="single" w:sz="4" w:space="3" w:color="auto"/>
        <w:bottom w:val="single" w:sz="4" w:space="3" w:color="auto"/>
      </w:pBdr>
      <w:shd w:val="clear" w:color="auto" w:fill="D9D9D9"/>
      <w:spacing w:before="0" w:after="0"/>
      <w:ind w:left="432" w:right="432"/>
    </w:pPr>
    <w:rPr>
      <w:rFonts w:ascii="Courier New" w:hAnsi="Courier New"/>
      <w:sz w:val="18"/>
    </w:rPr>
  </w:style>
  <w:style w:type="paragraph" w:customStyle="1" w:styleId="AppendixHeading2">
    <w:name w:val="AppendixHeading2"/>
    <w:basedOn w:val="Heading2"/>
    <w:rsid w:val="00C85703"/>
    <w:pPr>
      <w:numPr>
        <w:numId w:val="2"/>
      </w:numPr>
      <w:tabs>
        <w:tab w:val="num" w:pos="720"/>
      </w:tabs>
      <w:ind w:left="720" w:hanging="360"/>
    </w:pPr>
  </w:style>
  <w:style w:type="character" w:styleId="FollowedHyperlink">
    <w:name w:val="FollowedHyperlink"/>
    <w:rsid w:val="0001341A"/>
    <w:rPr>
      <w:rFonts w:cs="Times New Roman"/>
      <w:color w:val="800080"/>
      <w:u w:val="single"/>
    </w:rPr>
  </w:style>
  <w:style w:type="character" w:customStyle="1" w:styleId="Element">
    <w:name w:val="Element"/>
    <w:rsid w:val="0001341A"/>
    <w:rPr>
      <w:rFonts w:ascii="Courier New" w:hAnsi="Courier New" w:cs="Times New Roman"/>
      <w:sz w:val="20"/>
    </w:rPr>
  </w:style>
  <w:style w:type="character" w:customStyle="1" w:styleId="Attribute">
    <w:name w:val="Attribute"/>
    <w:rsid w:val="0001341A"/>
    <w:rPr>
      <w:rFonts w:ascii="Courier New" w:hAnsi="Courier New" w:cs="Times New Roman"/>
      <w:sz w:val="20"/>
    </w:rPr>
  </w:style>
  <w:style w:type="character" w:customStyle="1" w:styleId="Keyword">
    <w:name w:val="Keyword"/>
    <w:basedOn w:val="Element"/>
    <w:rsid w:val="0001341A"/>
    <w:rPr>
      <w:rFonts w:ascii="Courier New" w:hAnsi="Courier New" w:cs="Times New Roman"/>
      <w:sz w:val="20"/>
    </w:rPr>
  </w:style>
  <w:style w:type="paragraph" w:styleId="NormalWeb">
    <w:name w:val="Normal (Web)"/>
    <w:basedOn w:val="Normal"/>
    <w:rsid w:val="0001341A"/>
    <w:pPr>
      <w:spacing w:before="100" w:beforeAutospacing="1" w:after="100" w:afterAutospacing="1"/>
    </w:pPr>
    <w:rPr>
      <w:rFonts w:ascii="Arial Unicode MS" w:eastAsia="Arial Unicode MS" w:hAnsi="Arial Unicode MS" w:cs="Arial Unicode MS"/>
    </w:rPr>
  </w:style>
  <w:style w:type="character" w:styleId="Emphasis">
    <w:name w:val="Emphasis"/>
    <w:qFormat/>
    <w:rsid w:val="0001341A"/>
    <w:rPr>
      <w:rFonts w:cs="Times New Roman"/>
      <w:i/>
      <w:iCs/>
    </w:rPr>
  </w:style>
  <w:style w:type="character" w:styleId="HTMLTypewriter">
    <w:name w:val="HTML Typewriter"/>
    <w:rsid w:val="0001341A"/>
    <w:rPr>
      <w:rFonts w:ascii="Arial Unicode MS" w:eastAsia="Arial Unicode MS" w:hAnsi="Arial Unicode MS" w:cs="Arial Unicode MS"/>
      <w:sz w:val="20"/>
      <w:szCs w:val="20"/>
    </w:rPr>
  </w:style>
  <w:style w:type="paragraph" w:styleId="HTMLPreformatted">
    <w:name w:val="HTML Preformatted"/>
    <w:basedOn w:val="Normal"/>
    <w:link w:val="HTMLPreformattedChar"/>
    <w:rsid w:val="000134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Arial Unicode MS" w:eastAsia="Arial Unicode MS" w:hAnsi="Arial Unicode MS" w:cs="Arial Unicode MS"/>
      <w:szCs w:val="20"/>
    </w:rPr>
  </w:style>
  <w:style w:type="character" w:customStyle="1" w:styleId="HTMLPreformattedChar">
    <w:name w:val="HTML Preformatted Char"/>
    <w:link w:val="HTMLPreformatted"/>
    <w:semiHidden/>
    <w:locked/>
    <w:rsid w:val="00FE320C"/>
    <w:rPr>
      <w:rFonts w:ascii="Courier New" w:hAnsi="Courier New" w:cs="Courier New"/>
      <w:sz w:val="20"/>
      <w:szCs w:val="20"/>
    </w:rPr>
  </w:style>
  <w:style w:type="paragraph" w:styleId="NoteHeading">
    <w:name w:val="Note Heading"/>
    <w:basedOn w:val="Normal"/>
    <w:next w:val="Normal"/>
    <w:link w:val="NoteHeadingChar"/>
    <w:rsid w:val="0001341A"/>
  </w:style>
  <w:style w:type="character" w:customStyle="1" w:styleId="NoteHeadingChar">
    <w:name w:val="Note Heading Char"/>
    <w:link w:val="NoteHeading"/>
    <w:semiHidden/>
    <w:locked/>
    <w:rsid w:val="00FE320C"/>
    <w:rPr>
      <w:rFonts w:ascii="Arial" w:hAnsi="Arial" w:cs="Times New Roman"/>
      <w:sz w:val="24"/>
      <w:szCs w:val="24"/>
    </w:rPr>
  </w:style>
  <w:style w:type="paragraph" w:customStyle="1" w:styleId="Note">
    <w:name w:val="Note"/>
    <w:basedOn w:val="Normal"/>
    <w:next w:val="Normal"/>
    <w:rsid w:val="0001341A"/>
    <w:pPr>
      <w:spacing w:before="120" w:after="120"/>
      <w:ind w:left="720" w:right="720"/>
    </w:pPr>
  </w:style>
  <w:style w:type="paragraph" w:customStyle="1" w:styleId="Definitionterm">
    <w:name w:val="Definition term"/>
    <w:basedOn w:val="Normal"/>
    <w:next w:val="Definition"/>
    <w:rsid w:val="0001341A"/>
    <w:pPr>
      <w:ind w:right="2880"/>
    </w:pPr>
    <w:rPr>
      <w:rFonts w:eastAsia="Arial Unicode MS"/>
      <w:b/>
    </w:rPr>
  </w:style>
  <w:style w:type="paragraph" w:customStyle="1" w:styleId="Definition">
    <w:name w:val="Definition"/>
    <w:basedOn w:val="Normal"/>
    <w:next w:val="Definitionterm"/>
    <w:rsid w:val="0001341A"/>
    <w:pPr>
      <w:spacing w:after="120"/>
      <w:ind w:left="720"/>
    </w:pPr>
    <w:rPr>
      <w:rFonts w:eastAsia="Arial Unicode MS"/>
    </w:rPr>
  </w:style>
  <w:style w:type="paragraph" w:customStyle="1" w:styleId="Ref">
    <w:name w:val="Ref"/>
    <w:basedOn w:val="Normal"/>
    <w:autoRedefine/>
    <w:rsid w:val="00247944"/>
    <w:pPr>
      <w:spacing w:before="40" w:after="40"/>
      <w:ind w:left="700" w:hanging="340"/>
    </w:pPr>
    <w:rPr>
      <w:bCs/>
      <w:color w:val="000000"/>
    </w:rPr>
  </w:style>
  <w:style w:type="paragraph" w:styleId="Header">
    <w:name w:val="header"/>
    <w:basedOn w:val="Normal"/>
    <w:link w:val="HeaderChar"/>
    <w:rsid w:val="0001341A"/>
    <w:pPr>
      <w:tabs>
        <w:tab w:val="center" w:pos="4320"/>
        <w:tab w:val="right" w:pos="8640"/>
      </w:tabs>
    </w:pPr>
  </w:style>
  <w:style w:type="character" w:customStyle="1" w:styleId="HeaderChar">
    <w:name w:val="Header Char"/>
    <w:link w:val="Header"/>
    <w:semiHidden/>
    <w:locked/>
    <w:rsid w:val="00FE320C"/>
    <w:rPr>
      <w:rFonts w:ascii="Arial" w:hAnsi="Arial" w:cs="Times New Roman"/>
      <w:sz w:val="24"/>
      <w:szCs w:val="24"/>
    </w:rPr>
  </w:style>
  <w:style w:type="paragraph" w:styleId="Footer">
    <w:name w:val="footer"/>
    <w:basedOn w:val="Normal"/>
    <w:link w:val="FooterChar"/>
    <w:rsid w:val="0001341A"/>
    <w:pPr>
      <w:tabs>
        <w:tab w:val="center" w:pos="4320"/>
        <w:tab w:val="right" w:pos="8640"/>
      </w:tabs>
    </w:pPr>
  </w:style>
  <w:style w:type="character" w:customStyle="1" w:styleId="FooterChar">
    <w:name w:val="Footer Char"/>
    <w:link w:val="Footer"/>
    <w:semiHidden/>
    <w:locked/>
    <w:rsid w:val="00FE320C"/>
    <w:rPr>
      <w:rFonts w:ascii="Arial" w:hAnsi="Arial" w:cs="Times New Roman"/>
      <w:sz w:val="24"/>
      <w:szCs w:val="24"/>
    </w:rPr>
  </w:style>
  <w:style w:type="character" w:styleId="PageNumber">
    <w:name w:val="page number"/>
    <w:rsid w:val="0001341A"/>
    <w:rPr>
      <w:rFonts w:cs="Times New Roman"/>
    </w:rPr>
  </w:style>
  <w:style w:type="paragraph" w:customStyle="1" w:styleId="AppendixHeading1">
    <w:name w:val="AppendixHeading1"/>
    <w:basedOn w:val="Heading1"/>
    <w:next w:val="Normal"/>
    <w:rsid w:val="00C85703"/>
    <w:pPr>
      <w:numPr>
        <w:numId w:val="2"/>
      </w:numPr>
      <w:tabs>
        <w:tab w:val="num" w:pos="720"/>
      </w:tabs>
      <w:spacing w:before="100" w:beforeAutospacing="1" w:after="100" w:afterAutospacing="1"/>
      <w:ind w:left="720" w:hanging="360"/>
    </w:pPr>
    <w:rPr>
      <w:kern w:val="36"/>
    </w:rPr>
  </w:style>
  <w:style w:type="character" w:customStyle="1" w:styleId="Refterm">
    <w:name w:val="Ref term"/>
    <w:rsid w:val="0001341A"/>
    <w:rPr>
      <w:rFonts w:cs="Times New Roman"/>
      <w:b/>
    </w:rPr>
  </w:style>
  <w:style w:type="character" w:styleId="LineNumber">
    <w:name w:val="line number"/>
    <w:rsid w:val="0001341A"/>
    <w:rPr>
      <w:rFonts w:cs="Times New Roman"/>
    </w:rPr>
  </w:style>
  <w:style w:type="paragraph" w:styleId="TOC7">
    <w:name w:val="toc 7"/>
    <w:basedOn w:val="Normal"/>
    <w:next w:val="Normal"/>
    <w:autoRedefine/>
    <w:semiHidden/>
    <w:rsid w:val="0001341A"/>
    <w:pPr>
      <w:spacing w:before="0" w:after="120"/>
      <w:ind w:left="1440"/>
    </w:pPr>
  </w:style>
  <w:style w:type="paragraph" w:customStyle="1" w:styleId="Example">
    <w:name w:val="Example"/>
    <w:basedOn w:val="Code"/>
    <w:rsid w:val="0001341A"/>
    <w:pPr>
      <w:pBdr>
        <w:top w:val="none" w:sz="0" w:space="0" w:color="auto"/>
        <w:bottom w:val="none" w:sz="0" w:space="0" w:color="auto"/>
      </w:pBdr>
      <w:shd w:val="clear" w:color="auto" w:fill="E6E6E6"/>
    </w:pPr>
  </w:style>
  <w:style w:type="character" w:customStyle="1" w:styleId="codelist">
    <w:name w:val="codelist"/>
    <w:rsid w:val="0001341A"/>
    <w:rPr>
      <w:rFonts w:ascii="Courier New" w:hAnsi="Courier New"/>
      <w:sz w:val="20"/>
    </w:rPr>
  </w:style>
  <w:style w:type="paragraph" w:customStyle="1" w:styleId="Codesmall">
    <w:name w:val="Code small"/>
    <w:basedOn w:val="Code"/>
    <w:rsid w:val="0001341A"/>
    <w:pPr>
      <w:shd w:val="clear" w:color="auto" w:fill="E6E6E6"/>
    </w:pPr>
    <w:rPr>
      <w:sz w:val="16"/>
    </w:rPr>
  </w:style>
  <w:style w:type="paragraph" w:customStyle="1" w:styleId="Examplesmall">
    <w:name w:val="Example small"/>
    <w:basedOn w:val="Example"/>
    <w:rsid w:val="0001341A"/>
    <w:rPr>
      <w:sz w:val="16"/>
    </w:rPr>
  </w:style>
  <w:style w:type="paragraph" w:styleId="ListBullet">
    <w:name w:val="List Bullet"/>
    <w:basedOn w:val="Normal"/>
    <w:rsid w:val="0001341A"/>
    <w:pPr>
      <w:tabs>
        <w:tab w:val="num" w:pos="360"/>
      </w:tabs>
      <w:ind w:left="360" w:hanging="360"/>
    </w:pPr>
  </w:style>
  <w:style w:type="paragraph" w:styleId="TOC4">
    <w:name w:val="toc 4"/>
    <w:basedOn w:val="TOC3"/>
    <w:next w:val="Normal"/>
    <w:autoRedefine/>
    <w:semiHidden/>
    <w:rsid w:val="0001341A"/>
    <w:pPr>
      <w:ind w:left="720"/>
    </w:pPr>
    <w:rPr>
      <w:sz w:val="18"/>
    </w:rPr>
  </w:style>
  <w:style w:type="character" w:customStyle="1" w:styleId="Variable">
    <w:name w:val="Variable"/>
    <w:rsid w:val="0001341A"/>
    <w:rPr>
      <w:rFonts w:cs="Times New Roman"/>
      <w:i/>
    </w:rPr>
  </w:style>
  <w:style w:type="paragraph" w:styleId="TOC5">
    <w:name w:val="toc 5"/>
    <w:basedOn w:val="TOC4"/>
    <w:next w:val="Normal"/>
    <w:autoRedefine/>
    <w:semiHidden/>
    <w:rsid w:val="0001341A"/>
    <w:pPr>
      <w:ind w:left="960"/>
    </w:pPr>
  </w:style>
  <w:style w:type="paragraph" w:styleId="TOC6">
    <w:name w:val="toc 6"/>
    <w:basedOn w:val="Normal"/>
    <w:next w:val="Normal"/>
    <w:autoRedefine/>
    <w:semiHidden/>
    <w:rsid w:val="0001341A"/>
    <w:pPr>
      <w:ind w:left="1200"/>
    </w:pPr>
    <w:rPr>
      <w:sz w:val="18"/>
    </w:rPr>
  </w:style>
  <w:style w:type="paragraph" w:styleId="BodyText">
    <w:name w:val="Body Text"/>
    <w:basedOn w:val="Normal"/>
    <w:link w:val="BodyTextChar1"/>
    <w:rsid w:val="0001341A"/>
    <w:pPr>
      <w:widowControl w:val="0"/>
      <w:spacing w:before="0" w:after="0"/>
      <w:ind w:firstLineChars="100" w:firstLine="100"/>
      <w:jc w:val="both"/>
    </w:pPr>
    <w:rPr>
      <w:rFonts w:ascii="Century" w:hAnsi="Century"/>
      <w:kern w:val="2"/>
      <w:sz w:val="21"/>
      <w:szCs w:val="20"/>
      <w:lang w:eastAsia="ja-JP"/>
    </w:rPr>
  </w:style>
  <w:style w:type="character" w:customStyle="1" w:styleId="BodyTextChar1">
    <w:name w:val="Body Text Char1"/>
    <w:link w:val="BodyText"/>
    <w:locked/>
    <w:rsid w:val="00B45E04"/>
    <w:rPr>
      <w:rFonts w:ascii="Century" w:hAnsi="Century" w:cs="Times New Roman"/>
      <w:kern w:val="2"/>
      <w:sz w:val="21"/>
      <w:lang w:eastAsia="ja-JP"/>
    </w:rPr>
  </w:style>
  <w:style w:type="character" w:customStyle="1" w:styleId="BodyTextChar">
    <w:name w:val="Body Text Char"/>
    <w:semiHidden/>
    <w:locked/>
    <w:rsid w:val="00FE320C"/>
    <w:rPr>
      <w:rFonts w:ascii="Arial" w:hAnsi="Arial" w:cs="Times New Roman"/>
      <w:sz w:val="24"/>
      <w:szCs w:val="24"/>
    </w:rPr>
  </w:style>
  <w:style w:type="paragraph" w:styleId="ListBullet2">
    <w:name w:val="List Bullet 2"/>
    <w:basedOn w:val="Normal"/>
    <w:rsid w:val="0001341A"/>
    <w:pPr>
      <w:tabs>
        <w:tab w:val="num" w:pos="720"/>
      </w:tabs>
      <w:ind w:left="720" w:hanging="360"/>
    </w:pPr>
  </w:style>
  <w:style w:type="paragraph" w:customStyle="1" w:styleId="RelatedWork">
    <w:name w:val="Related Work"/>
    <w:basedOn w:val="Titlepageinfodescription"/>
    <w:rsid w:val="0001341A"/>
    <w:pPr>
      <w:tabs>
        <w:tab w:val="num" w:pos="720"/>
        <w:tab w:val="num" w:pos="1440"/>
      </w:tabs>
      <w:ind w:left="1440" w:hanging="360"/>
    </w:pPr>
  </w:style>
  <w:style w:type="paragraph" w:customStyle="1" w:styleId="Abstract">
    <w:name w:val="Abstract"/>
    <w:basedOn w:val="Titlepageinfodescription"/>
    <w:rsid w:val="0001341A"/>
    <w:pPr>
      <w:contextualSpacing w:val="0"/>
    </w:pPr>
  </w:style>
  <w:style w:type="paragraph" w:customStyle="1" w:styleId="Notices">
    <w:name w:val="Notices"/>
    <w:basedOn w:val="Subtitle"/>
    <w:next w:val="TextBody"/>
    <w:rsid w:val="00B833C7"/>
    <w:pPr>
      <w:pageBreakBefore/>
    </w:pPr>
  </w:style>
  <w:style w:type="paragraph" w:customStyle="1" w:styleId="TextBody">
    <w:name w:val="Text Body"/>
    <w:basedOn w:val="Abstract"/>
    <w:rsid w:val="0001341A"/>
    <w:pPr>
      <w:ind w:left="0"/>
    </w:pPr>
  </w:style>
  <w:style w:type="paragraph" w:customStyle="1" w:styleId="AppendixHeading3">
    <w:name w:val="AppendixHeading3"/>
    <w:basedOn w:val="Heading3"/>
    <w:rsid w:val="00C85703"/>
    <w:pPr>
      <w:numPr>
        <w:ilvl w:val="0"/>
        <w:numId w:val="0"/>
      </w:numPr>
      <w:tabs>
        <w:tab w:val="num" w:pos="720"/>
      </w:tabs>
      <w:ind w:left="1080" w:hanging="360"/>
    </w:pPr>
  </w:style>
  <w:style w:type="paragraph" w:customStyle="1" w:styleId="OutlinedNumberd">
    <w:name w:val="Outlined Numberd"/>
    <w:basedOn w:val="Normal"/>
    <w:rsid w:val="0001341A"/>
    <w:pPr>
      <w:tabs>
        <w:tab w:val="num" w:pos="720"/>
      </w:tabs>
      <w:spacing w:before="240" w:after="0" w:line="240" w:lineRule="exact"/>
      <w:ind w:left="720" w:hanging="360"/>
    </w:pPr>
    <w:rPr>
      <w:rFonts w:ascii="Courier" w:hAnsi="Courier"/>
      <w:sz w:val="24"/>
      <w:szCs w:val="20"/>
      <w:lang w:val="en-GB"/>
    </w:rPr>
  </w:style>
  <w:style w:type="paragraph" w:styleId="PlainText">
    <w:name w:val="Plain Text"/>
    <w:basedOn w:val="Normal"/>
    <w:link w:val="PlainTextChar"/>
    <w:rsid w:val="0001341A"/>
    <w:pPr>
      <w:spacing w:before="0" w:after="0"/>
    </w:pPr>
    <w:rPr>
      <w:rFonts w:ascii="Consolas" w:eastAsia="Arial Unicode MS" w:hAnsi="Consolas" w:cs="Arial Unicode MS"/>
      <w:sz w:val="21"/>
      <w:szCs w:val="21"/>
      <w:lang w:eastAsia="ja-JP"/>
    </w:rPr>
  </w:style>
  <w:style w:type="character" w:customStyle="1" w:styleId="PlainTextChar">
    <w:name w:val="Plain Text Char"/>
    <w:link w:val="PlainText"/>
    <w:semiHidden/>
    <w:locked/>
    <w:rsid w:val="00FE320C"/>
    <w:rPr>
      <w:rFonts w:ascii="Courier New" w:hAnsi="Courier New" w:cs="Courier New"/>
      <w:sz w:val="20"/>
      <w:szCs w:val="20"/>
    </w:rPr>
  </w:style>
  <w:style w:type="paragraph" w:styleId="BalloonText">
    <w:name w:val="Balloon Text"/>
    <w:basedOn w:val="Normal"/>
    <w:link w:val="BalloonTextChar"/>
    <w:semiHidden/>
    <w:rsid w:val="00D04228"/>
    <w:rPr>
      <w:rFonts w:ascii="Tahoma" w:hAnsi="Tahoma" w:cs="Tahoma"/>
      <w:sz w:val="16"/>
      <w:szCs w:val="16"/>
    </w:rPr>
  </w:style>
  <w:style w:type="character" w:customStyle="1" w:styleId="BalloonTextChar">
    <w:name w:val="Balloon Text Char"/>
    <w:link w:val="BalloonText"/>
    <w:semiHidden/>
    <w:locked/>
    <w:rsid w:val="00FE320C"/>
    <w:rPr>
      <w:rFonts w:cs="Times New Roman"/>
      <w:sz w:val="2"/>
    </w:rPr>
  </w:style>
  <w:style w:type="table" w:styleId="TableGrid">
    <w:name w:val="Table Grid"/>
    <w:basedOn w:val="TableNormal"/>
    <w:uiPriority w:val="59"/>
    <w:rsid w:val="002838B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Columns1">
    <w:name w:val="Table Columns 1"/>
    <w:basedOn w:val="TableNormal"/>
    <w:rsid w:val="002838B4"/>
    <w:pPr>
      <w:spacing w:before="80" w:after="8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rPr>
      <w:tblPr/>
      <w:tcPr>
        <w:tcBorders>
          <w:bottom w:val="double" w:sz="6" w:space="0" w:color="000000"/>
          <w:tl2br w:val="none" w:sz="0" w:space="0" w:color="auto"/>
          <w:tr2bl w:val="none" w:sz="0" w:space="0" w:color="auto"/>
        </w:tcBorders>
      </w:tcPr>
    </w:tblStylePr>
    <w:tblStylePr w:type="lastRow">
      <w:rPr>
        <w:rFonts w:cs="Times New Roman"/>
      </w:rPr>
      <w:tblPr/>
      <w:tcPr>
        <w:tcBorders>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band1Vert">
      <w:rPr>
        <w:rFonts w:cs="Times New Roman"/>
      </w:rPr>
      <w:tblPr/>
      <w:tcPr>
        <w:shd w:val="pct25" w:color="000000" w:fill="FFFFFF"/>
      </w:tcPr>
    </w:tblStylePr>
    <w:tblStylePr w:type="band2Vert">
      <w:rPr>
        <w:rFonts w:cs="Times New Roman"/>
      </w:rPr>
      <w:tblPr/>
      <w:tcPr>
        <w:shd w:val="pct25" w:color="FFFF00" w:fill="FFFFFF"/>
      </w:tcPr>
    </w:tblStylePr>
    <w:tblStylePr w:type="neCell">
      <w:rPr>
        <w:rFonts w:cs="Times New Roman"/>
      </w:rPr>
      <w:tblPr/>
      <w:tcPr>
        <w:tcBorders>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character" w:styleId="CommentReference">
    <w:name w:val="annotation reference"/>
    <w:rsid w:val="003155A6"/>
    <w:rPr>
      <w:rFonts w:cs="Times New Roman"/>
      <w:sz w:val="16"/>
      <w:szCs w:val="16"/>
    </w:rPr>
  </w:style>
  <w:style w:type="paragraph" w:styleId="CommentText">
    <w:name w:val="annotation text"/>
    <w:basedOn w:val="Normal"/>
    <w:link w:val="CommentTextChar1"/>
    <w:rsid w:val="003155A6"/>
    <w:rPr>
      <w:szCs w:val="20"/>
    </w:rPr>
  </w:style>
  <w:style w:type="character" w:customStyle="1" w:styleId="CommentTextChar1">
    <w:name w:val="Comment Text Char1"/>
    <w:link w:val="CommentText"/>
    <w:locked/>
    <w:rsid w:val="003155A6"/>
    <w:rPr>
      <w:rFonts w:ascii="Arial" w:hAnsi="Arial" w:cs="Times New Roman"/>
    </w:rPr>
  </w:style>
  <w:style w:type="character" w:customStyle="1" w:styleId="CommentTextChar">
    <w:name w:val="Comment Text Char"/>
    <w:locked/>
    <w:rsid w:val="00FE320C"/>
    <w:rPr>
      <w:rFonts w:ascii="Arial" w:hAnsi="Arial" w:cs="Times New Roman"/>
      <w:sz w:val="20"/>
      <w:szCs w:val="20"/>
    </w:rPr>
  </w:style>
  <w:style w:type="paragraph" w:styleId="CommentSubject">
    <w:name w:val="annotation subject"/>
    <w:basedOn w:val="CommentText"/>
    <w:next w:val="CommentText"/>
    <w:link w:val="CommentSubjectChar1"/>
    <w:rsid w:val="003155A6"/>
    <w:rPr>
      <w:b/>
      <w:bCs/>
    </w:rPr>
  </w:style>
  <w:style w:type="character" w:customStyle="1" w:styleId="CommentSubjectChar1">
    <w:name w:val="Comment Subject Char1"/>
    <w:link w:val="CommentSubject"/>
    <w:locked/>
    <w:rsid w:val="003155A6"/>
    <w:rPr>
      <w:rFonts w:ascii="Arial" w:hAnsi="Arial" w:cs="Times New Roman"/>
      <w:b/>
      <w:bCs/>
    </w:rPr>
  </w:style>
  <w:style w:type="character" w:customStyle="1" w:styleId="CommentSubjectChar">
    <w:name w:val="Comment Subject Char"/>
    <w:semiHidden/>
    <w:locked/>
    <w:rsid w:val="00FE320C"/>
    <w:rPr>
      <w:rFonts w:ascii="Arial" w:hAnsi="Arial" w:cs="Times New Roman"/>
      <w:b/>
      <w:bCs/>
      <w:sz w:val="20"/>
      <w:szCs w:val="20"/>
    </w:rPr>
  </w:style>
  <w:style w:type="table" w:customStyle="1" w:styleId="USGINTable">
    <w:name w:val="USGIN Table"/>
    <w:rsid w:val="00040BA4"/>
    <w:tblPr>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0" w:type="dxa"/>
        <w:left w:w="108" w:type="dxa"/>
        <w:bottom w:w="0" w:type="dxa"/>
        <w:right w:w="108" w:type="dxa"/>
      </w:tblCellMar>
    </w:tblPr>
  </w:style>
  <w:style w:type="character" w:customStyle="1" w:styleId="ElementxPath">
    <w:name w:val="Element/xPath"/>
    <w:rsid w:val="001E30F1"/>
    <w:rPr>
      <w:rFonts w:ascii="Consolas" w:hAnsi="Consolas" w:cs="Times New Roman"/>
      <w:sz w:val="18"/>
      <w:shd w:val="pct10" w:color="auto" w:fill="auto"/>
    </w:rPr>
  </w:style>
  <w:style w:type="character" w:styleId="Strong">
    <w:name w:val="Strong"/>
    <w:qFormat/>
    <w:rsid w:val="009C374E"/>
    <w:rPr>
      <w:rFonts w:cs="Times New Roman"/>
      <w:b/>
      <w:bCs/>
    </w:rPr>
  </w:style>
  <w:style w:type="paragraph" w:customStyle="1" w:styleId="Tableentry">
    <w:name w:val="Table entry"/>
    <w:basedOn w:val="Normal"/>
    <w:link w:val="TableentryChar"/>
    <w:rsid w:val="008C338D"/>
    <w:pPr>
      <w:spacing w:before="0" w:after="0"/>
    </w:pPr>
    <w:rPr>
      <w:szCs w:val="20"/>
    </w:rPr>
  </w:style>
  <w:style w:type="paragraph" w:customStyle="1" w:styleId="Tableheading">
    <w:name w:val="Table heading"/>
    <w:basedOn w:val="Normal"/>
    <w:rsid w:val="00FF4644"/>
    <w:pPr>
      <w:spacing w:before="0" w:after="0"/>
    </w:pPr>
    <w:rPr>
      <w:b/>
      <w:szCs w:val="20"/>
    </w:rPr>
  </w:style>
  <w:style w:type="character" w:customStyle="1" w:styleId="arrow">
    <w:name w:val="arrow"/>
    <w:rsid w:val="00C76CF2"/>
    <w:rPr>
      <w:rFonts w:cs="Times New Roman"/>
    </w:rPr>
  </w:style>
  <w:style w:type="character" w:styleId="HTMLCite">
    <w:name w:val="HTML Cite"/>
    <w:rsid w:val="001C0B42"/>
    <w:rPr>
      <w:i/>
      <w:iCs/>
    </w:rPr>
  </w:style>
  <w:style w:type="paragraph" w:styleId="TOC8">
    <w:name w:val="toc 8"/>
    <w:basedOn w:val="Normal"/>
    <w:next w:val="Normal"/>
    <w:autoRedefine/>
    <w:semiHidden/>
    <w:locked/>
    <w:rsid w:val="0016799D"/>
    <w:pPr>
      <w:spacing w:before="0" w:after="0"/>
      <w:ind w:left="1680"/>
    </w:pPr>
    <w:rPr>
      <w:rFonts w:ascii="Times New Roman" w:eastAsia="Times New Roman" w:hAnsi="Times New Roman"/>
      <w:sz w:val="24"/>
    </w:rPr>
  </w:style>
  <w:style w:type="paragraph" w:styleId="TOC9">
    <w:name w:val="toc 9"/>
    <w:basedOn w:val="Normal"/>
    <w:next w:val="Normal"/>
    <w:autoRedefine/>
    <w:semiHidden/>
    <w:locked/>
    <w:rsid w:val="0016799D"/>
    <w:pPr>
      <w:spacing w:before="0" w:after="0"/>
      <w:ind w:left="1920"/>
    </w:pPr>
    <w:rPr>
      <w:rFonts w:ascii="Times New Roman" w:eastAsia="Times New Roman" w:hAnsi="Times New Roman"/>
      <w:sz w:val="24"/>
    </w:rPr>
  </w:style>
  <w:style w:type="paragraph" w:styleId="Revision">
    <w:name w:val="Revision"/>
    <w:hidden/>
    <w:uiPriority w:val="99"/>
    <w:semiHidden/>
    <w:rsid w:val="00526240"/>
    <w:rPr>
      <w:rFonts w:ascii="Arial" w:hAnsi="Arial"/>
      <w:szCs w:val="24"/>
    </w:rPr>
  </w:style>
  <w:style w:type="paragraph" w:customStyle="1" w:styleId="XMLExample">
    <w:name w:val="XML Example"/>
    <w:basedOn w:val="Normal"/>
    <w:link w:val="XMLExampleChar"/>
    <w:qFormat/>
    <w:rsid w:val="00903B11"/>
    <w:pPr>
      <w:pBdr>
        <w:top w:val="single" w:sz="4" w:space="1" w:color="auto"/>
        <w:left w:val="single" w:sz="4" w:space="4" w:color="auto"/>
        <w:bottom w:val="single" w:sz="4" w:space="1" w:color="auto"/>
        <w:right w:val="single" w:sz="4" w:space="4" w:color="auto"/>
      </w:pBdr>
      <w:tabs>
        <w:tab w:val="left" w:pos="144"/>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 w:val="left" w:pos="4320"/>
      </w:tabs>
      <w:suppressAutoHyphens/>
      <w:autoSpaceDE w:val="0"/>
      <w:autoSpaceDN w:val="0"/>
      <w:adjustRightInd w:val="0"/>
      <w:spacing w:before="0" w:after="0"/>
      <w:contextualSpacing/>
      <w:textboxTightWrap w:val="allLines"/>
    </w:pPr>
    <w:rPr>
      <w:rFonts w:ascii="Courier New" w:hAnsi="Courier New" w:cs="Courier New"/>
      <w:sz w:val="16"/>
      <w:szCs w:val="20"/>
    </w:rPr>
  </w:style>
  <w:style w:type="character" w:customStyle="1" w:styleId="TableentryChar">
    <w:name w:val="Table entry Char"/>
    <w:link w:val="Tableentry"/>
    <w:rsid w:val="008C338D"/>
    <w:rPr>
      <w:rFonts w:ascii="Arial" w:hAnsi="Arial"/>
    </w:rPr>
  </w:style>
  <w:style w:type="paragraph" w:customStyle="1" w:styleId="xmlElement">
    <w:name w:val="xmlElement"/>
    <w:basedOn w:val="Normal"/>
    <w:link w:val="xmlElementChar"/>
    <w:rsid w:val="00B03FAE"/>
    <w:pPr>
      <w:keepNext/>
      <w:autoSpaceDE w:val="0"/>
      <w:autoSpaceDN w:val="0"/>
      <w:adjustRightInd w:val="0"/>
      <w:spacing w:before="0" w:after="0"/>
    </w:pPr>
    <w:rPr>
      <w:rFonts w:ascii="ArialMT" w:eastAsia="Times New Roman" w:hAnsi="ArialMT" w:cs="ArialMT"/>
      <w:color w:val="810000"/>
      <w:sz w:val="16"/>
      <w:szCs w:val="16"/>
    </w:rPr>
  </w:style>
  <w:style w:type="character" w:customStyle="1" w:styleId="xmlElementChar">
    <w:name w:val="xmlElement Char"/>
    <w:link w:val="xmlElement"/>
    <w:rsid w:val="00B03FAE"/>
    <w:rPr>
      <w:rFonts w:ascii="ArialMT" w:hAnsi="ArialMT" w:cs="ArialMT"/>
      <w:color w:val="810000"/>
      <w:sz w:val="16"/>
      <w:szCs w:val="16"/>
      <w:lang w:val="en-US" w:eastAsia="en-US" w:bidi="ar-SA"/>
    </w:rPr>
  </w:style>
  <w:style w:type="paragraph" w:customStyle="1" w:styleId="xmlAttribute">
    <w:name w:val="xmlAttribute"/>
    <w:basedOn w:val="Normal"/>
    <w:link w:val="xmlAttributeChar"/>
    <w:rsid w:val="00B03FAE"/>
    <w:pPr>
      <w:autoSpaceDE w:val="0"/>
      <w:autoSpaceDN w:val="0"/>
      <w:adjustRightInd w:val="0"/>
      <w:spacing w:before="0" w:after="0"/>
    </w:pPr>
    <w:rPr>
      <w:rFonts w:ascii="ArialMT" w:eastAsia="Times New Roman" w:hAnsi="ArialMT" w:cs="ArialMT"/>
      <w:szCs w:val="20"/>
    </w:rPr>
  </w:style>
  <w:style w:type="character" w:customStyle="1" w:styleId="xmlAttributeChar">
    <w:name w:val="xmlAttribute Char"/>
    <w:link w:val="xmlAttribute"/>
    <w:rsid w:val="00B03FAE"/>
    <w:rPr>
      <w:rFonts w:ascii="ArialMT" w:hAnsi="ArialMT" w:cs="ArialMT"/>
      <w:lang w:val="en-US" w:eastAsia="en-US" w:bidi="ar-SA"/>
    </w:rPr>
  </w:style>
  <w:style w:type="character" w:customStyle="1" w:styleId="table0020entrychar">
    <w:name w:val="table_0020entry__char"/>
    <w:basedOn w:val="DefaultParagraphFont"/>
    <w:rsid w:val="001457A2"/>
  </w:style>
  <w:style w:type="character" w:customStyle="1" w:styleId="element002fxpathchar">
    <w:name w:val="element_002fxpath__char"/>
    <w:basedOn w:val="DefaultParagraphFont"/>
    <w:rsid w:val="001457A2"/>
  </w:style>
  <w:style w:type="paragraph" w:styleId="TableofFigures">
    <w:name w:val="table of figures"/>
    <w:basedOn w:val="Normal"/>
    <w:next w:val="Normal"/>
    <w:uiPriority w:val="99"/>
    <w:rsid w:val="00990C8E"/>
  </w:style>
  <w:style w:type="character" w:customStyle="1" w:styleId="XMLExampleChar">
    <w:name w:val="XML Example Char"/>
    <w:link w:val="XMLExample"/>
    <w:rsid w:val="00C6628C"/>
    <w:rPr>
      <w:rFonts w:ascii="Courier New" w:eastAsia="MS Mincho" w:hAnsi="Courier New" w:cs="Courier New"/>
      <w:sz w:val="16"/>
      <w:lang w:val="en-US" w:eastAsia="en-US" w:bidi="ar-SA"/>
    </w:rPr>
  </w:style>
  <w:style w:type="character" w:customStyle="1" w:styleId="ns1">
    <w:name w:val="ns1"/>
    <w:rsid w:val="00185543"/>
    <w:rPr>
      <w:color w:val="FF0000"/>
    </w:rPr>
  </w:style>
  <w:style w:type="character" w:customStyle="1" w:styleId="m1">
    <w:name w:val="m1"/>
    <w:rsid w:val="00185543"/>
    <w:rPr>
      <w:color w:val="0000FF"/>
    </w:rPr>
  </w:style>
  <w:style w:type="paragraph" w:customStyle="1" w:styleId="ColorfulList-Accent11">
    <w:name w:val="Colorful List - Accent 11"/>
    <w:basedOn w:val="Normal"/>
    <w:qFormat/>
    <w:rsid w:val="00666157"/>
    <w:pPr>
      <w:spacing w:before="0" w:after="200" w:line="276" w:lineRule="auto"/>
      <w:ind w:left="720"/>
      <w:contextualSpacing/>
    </w:pPr>
    <w:rPr>
      <w:rFonts w:eastAsia="Times New Roman"/>
      <w:szCs w:val="22"/>
    </w:rPr>
  </w:style>
  <w:style w:type="character" w:customStyle="1" w:styleId="RequiredField">
    <w:name w:val="Required Field"/>
    <w:rsid w:val="00C6040B"/>
    <w:rPr>
      <w:b/>
      <w:color w:val="7A0000"/>
      <w:u w:val="double"/>
    </w:rPr>
  </w:style>
  <w:style w:type="character" w:customStyle="1" w:styleId="Required">
    <w:name w:val="Required"/>
    <w:qFormat/>
    <w:rsid w:val="00C6040B"/>
    <w:rPr>
      <w:b/>
      <w:color w:val="7A0000"/>
      <w:u w:val="double"/>
    </w:rPr>
  </w:style>
  <w:style w:type="character" w:customStyle="1" w:styleId="ConditionalField">
    <w:name w:val="Conditional Field"/>
    <w:qFormat/>
    <w:rsid w:val="00C6040B"/>
    <w:rPr>
      <w:b/>
      <w:u w:val="dash"/>
    </w:rPr>
  </w:style>
  <w:style w:type="character" w:customStyle="1" w:styleId="Cardinality">
    <w:name w:val="Cardinality"/>
    <w:qFormat/>
    <w:rsid w:val="00C6040B"/>
    <w:rPr>
      <w:rFonts w:ascii="Calibri" w:hAnsi="Calibri"/>
      <w:b/>
      <w:color w:val="7F7F7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
      <w:marLeft w:val="0"/>
      <w:marRight w:val="0"/>
      <w:marTop w:val="0"/>
      <w:marBottom w:val="0"/>
      <w:divBdr>
        <w:top w:val="none" w:sz="0" w:space="0" w:color="auto"/>
        <w:left w:val="none" w:sz="0" w:space="0" w:color="auto"/>
        <w:bottom w:val="none" w:sz="0" w:space="0" w:color="auto"/>
        <w:right w:val="none" w:sz="0" w:space="0" w:color="auto"/>
      </w:divBdr>
    </w:div>
    <w:div w:id="633019842">
      <w:bodyDiv w:val="1"/>
      <w:marLeft w:val="0"/>
      <w:marRight w:val="0"/>
      <w:marTop w:val="0"/>
      <w:marBottom w:val="0"/>
      <w:divBdr>
        <w:top w:val="none" w:sz="0" w:space="0" w:color="auto"/>
        <w:left w:val="none" w:sz="0" w:space="0" w:color="auto"/>
        <w:bottom w:val="none" w:sz="0" w:space="0" w:color="auto"/>
        <w:right w:val="none" w:sz="0" w:space="0" w:color="auto"/>
      </w:divBdr>
    </w:div>
    <w:div w:id="742751693">
      <w:bodyDiv w:val="1"/>
      <w:marLeft w:val="0"/>
      <w:marRight w:val="0"/>
      <w:marTop w:val="0"/>
      <w:marBottom w:val="0"/>
      <w:divBdr>
        <w:top w:val="none" w:sz="0" w:space="0" w:color="auto"/>
        <w:left w:val="none" w:sz="0" w:space="0" w:color="auto"/>
        <w:bottom w:val="none" w:sz="0" w:space="0" w:color="auto"/>
        <w:right w:val="none" w:sz="0" w:space="0" w:color="auto"/>
      </w:divBdr>
    </w:div>
    <w:div w:id="1689521698">
      <w:bodyDiv w:val="1"/>
      <w:marLeft w:val="0"/>
      <w:marRight w:val="0"/>
      <w:marTop w:val="0"/>
      <w:marBottom w:val="0"/>
      <w:divBdr>
        <w:top w:val="none" w:sz="0" w:space="0" w:color="auto"/>
        <w:left w:val="none" w:sz="0" w:space="0" w:color="auto"/>
        <w:bottom w:val="none" w:sz="0" w:space="0" w:color="auto"/>
        <w:right w:val="none" w:sz="0" w:space="0" w:color="auto"/>
      </w:divBdr>
    </w:div>
    <w:div w:id="2053112643">
      <w:bodyDiv w:val="1"/>
      <w:marLeft w:val="0"/>
      <w:marRight w:val="0"/>
      <w:marTop w:val="0"/>
      <w:marBottom w:val="0"/>
      <w:divBdr>
        <w:top w:val="none" w:sz="0" w:space="0" w:color="auto"/>
        <w:left w:val="none" w:sz="0" w:space="0" w:color="auto"/>
        <w:bottom w:val="none" w:sz="0" w:space="0" w:color="auto"/>
        <w:right w:val="none" w:sz="0" w:space="0" w:color="auto"/>
      </w:divBdr>
      <w:divsChild>
        <w:div w:id="53352776">
          <w:blockQuote w:val="1"/>
          <w:marLeft w:val="720"/>
          <w:marRight w:val="720"/>
          <w:marTop w:val="100"/>
          <w:marBottom w:val="100"/>
          <w:divBdr>
            <w:top w:val="none" w:sz="0" w:space="0" w:color="auto"/>
            <w:left w:val="none" w:sz="0" w:space="0" w:color="auto"/>
            <w:bottom w:val="none" w:sz="0" w:space="0" w:color="auto"/>
            <w:right w:val="none" w:sz="0" w:space="0" w:color="auto"/>
          </w:divBdr>
        </w:div>
        <w:div w:id="254559128">
          <w:blockQuote w:val="1"/>
          <w:marLeft w:val="720"/>
          <w:marRight w:val="720"/>
          <w:marTop w:val="100"/>
          <w:marBottom w:val="100"/>
          <w:divBdr>
            <w:top w:val="none" w:sz="0" w:space="0" w:color="auto"/>
            <w:left w:val="none" w:sz="0" w:space="0" w:color="auto"/>
            <w:bottom w:val="none" w:sz="0" w:space="0" w:color="auto"/>
            <w:right w:val="none" w:sz="0" w:space="0" w:color="auto"/>
          </w:divBdr>
        </w:div>
        <w:div w:id="520163030">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15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1764763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usgin.org/" TargetMode="External"/><Relationship Id="rId18" Type="http://schemas.openxmlformats.org/officeDocument/2006/relationships/footer" Target="footer2.xml"/><Relationship Id="rId26" Type="http://schemas.openxmlformats.org/officeDocument/2006/relationships/hyperlink" Target="http://en.wikipedia.org/wiki/World_Geodetic_System" TargetMode="External"/><Relationship Id="rId3" Type="http://schemas.openxmlformats.org/officeDocument/2006/relationships/customXml" Target="../customXml/item3.xml"/><Relationship Id="rId21" Type="http://schemas.openxmlformats.org/officeDocument/2006/relationships/hyperlink" Target="http://www.fgdc.gov/metadata/geospatial-metadata-standards" TargetMode="External"/><Relationship Id="rId34" Type="http://schemas.openxmlformats.org/officeDocument/2006/relationships/hyperlink" Target="http://pubs.usgs.gov/sta7/" TargetMode="External"/><Relationship Id="rId7" Type="http://schemas.openxmlformats.org/officeDocument/2006/relationships/settings" Target="settings.xml"/><Relationship Id="rId12" Type="http://schemas.openxmlformats.org/officeDocument/2006/relationships/hyperlink" Target="mailto:metadata@usgin.org" TargetMode="External"/><Relationship Id="rId17" Type="http://schemas.openxmlformats.org/officeDocument/2006/relationships/footer" Target="footer1.xml"/><Relationship Id="rId25" Type="http://schemas.openxmlformats.org/officeDocument/2006/relationships/hyperlink" Target="http://en.wikipedia.org/wiki/ISO_8601" TargetMode="External"/><Relationship Id="rId33" Type="http://schemas.openxmlformats.org/officeDocument/2006/relationships/hyperlink" Target="http://en.wikipedia.org/wiki/UTF-8"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hyperlink" Target="http://lab.usgin.org/profiles/usgin-iso-19139-profile" TargetMode="External"/><Relationship Id="rId29" Type="http://schemas.openxmlformats.org/officeDocument/2006/relationships/hyperlink" Target="http://en.wikipedia.org/wiki/ISO_8601" TargetMode="External"/><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image" Target="media/image1.png"/><Relationship Id="rId24" Type="http://schemas.openxmlformats.org/officeDocument/2006/relationships/hyperlink" Target="http://en.wikipedia.org/wiki/ISO_8601" TargetMode="External"/><Relationship Id="rId32" Type="http://schemas.openxmlformats.org/officeDocument/2006/relationships/hyperlink" Target="http://en.wikipedia.org/wiki/Character_encoding" TargetMode="External"/><Relationship Id="rId37"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header" Target="header1.xml"/><Relationship Id="rId23" Type="http://schemas.openxmlformats.org/officeDocument/2006/relationships/hyperlink" Target="http://en.wikipedia.org/wiki/ISO_8601" TargetMode="External"/><Relationship Id="rId28" Type="http://schemas.openxmlformats.org/officeDocument/2006/relationships/hyperlink" Target="http://www.epsg-registry.org/report.htm?type=selection&amp;entity=urn:ogc:def:crs:EPSG::5714&amp;reportDetail=long&amp;style=urn:uuid:report-style:default-with-urn&amp;style_name=OGP%20Default%20With%20Urn&amp;title=" TargetMode="External"/><Relationship Id="rId36"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hyperlink" Target="http://www.w3.org/TR/REC-rdf-syntax" TargetMode="External"/><Relationship Id="rId31" Type="http://schemas.openxmlformats.org/officeDocument/2006/relationships/hyperlink" Target="http://en.wikipedia.org/wiki/Universally_Unique_Identifier" TargetMode="External"/><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hyperlink" Target="http://lab.usgin.org/" TargetMode="External"/><Relationship Id="rId22" Type="http://schemas.openxmlformats.org/officeDocument/2006/relationships/hyperlink" Target="http://en.wikipedia.org/wiki/World_Geodetic_System" TargetMode="External"/><Relationship Id="rId27" Type="http://schemas.openxmlformats.org/officeDocument/2006/relationships/hyperlink" Target="http://www.loc.gov/standards/iso639-2/langhome.html" TargetMode="External"/><Relationship Id="rId30" Type="http://schemas.openxmlformats.org/officeDocument/2006/relationships/hyperlink" Target="http://en.wikipedia.org/wiki/ISO_8601" TargetMode="External"/><Relationship Id="rId35" Type="http://schemas.openxmlformats.org/officeDocument/2006/relationships/hyperlink" Target="http://dublincore.org/documents/dce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_Docs_" ma:contentTypeID="0x00A78E84BBAFC8D84DB9330AE76DBF6D24" ma:contentTypeVersion="" ma:contentTypeDescription="" ma:contentTypeScope="" ma:versionID="c1496e8feb96597dc178fa6b498c957c">
  <xsd:schema xmlns:xsd="http://www.w3.org/2001/XMLSchema" xmlns:p="http://schemas.microsoft.com/office/2006/metadata/properties" xmlns:ns1="http://schemas.microsoft.com/sharepoint/v3" targetNamespace="http://schemas.microsoft.com/office/2006/metadata/properties" ma:root="true" ma:fieldsID="3e5d9eca856144ce6ca1da655f95619c" ns1:_="">
    <xsd:import namespace="http://schemas.microsoft.com/sharepoint/v3"/>
    <xsd:element name="properties">
      <xsd:complexType>
        <xsd:sequence>
          <xsd:element name="documentManagement">
            <xsd:complexType>
              <xsd:all>
                <xsd:element ref="ns1:ID" minOccurs="0"/>
                <xsd:element ref="ns1:ContentTypeId" minOccurs="0"/>
                <xsd:element ref="ns1:Author" minOccurs="0"/>
                <xsd:element ref="ns1:Editor" minOccurs="0"/>
                <xsd:element ref="ns1:_HasCopyDestinations" minOccurs="0"/>
                <xsd:element ref="ns1:_CopySource" minOccurs="0"/>
                <xsd:element ref="ns1:_ModerationStatus" minOccurs="0"/>
                <xsd:element ref="ns1:_ModerationComments" minOccurs="0"/>
                <xsd:element ref="ns1:FileRef" minOccurs="0"/>
                <xsd:element ref="ns1:FileDirRef" minOccurs="0"/>
                <xsd:element ref="ns1:Last_x0020_Modified" minOccurs="0"/>
                <xsd:element ref="ns1:Created_x0020_Date" minOccurs="0"/>
                <xsd:element ref="ns1:File_x0020_Size" minOccurs="0"/>
                <xsd:element ref="ns1:FSObjType" minOccurs="0"/>
                <xsd:element ref="ns1:CheckedOutUserId" minOccurs="0"/>
                <xsd:element ref="ns1:IsCheckedoutToLocal" minOccurs="0"/>
                <xsd:element ref="ns1:CheckoutUser" minOccurs="0"/>
                <xsd:element ref="ns1:UniqueId" minOccurs="0"/>
                <xsd:element ref="ns1:ProgId" minOccurs="0"/>
                <xsd:element ref="ns1:ScopeId" minOccurs="0"/>
                <xsd:element ref="ns1:VirusStatus" minOccurs="0"/>
                <xsd:element ref="ns1:CheckedOutTitle" minOccurs="0"/>
                <xsd:element ref="ns1:_CheckinComment" minOccurs="0"/>
                <xsd:element ref="ns1:File_x0020_Type" minOccurs="0"/>
                <xsd:element ref="ns1:HTML_x0020_File_x0020_Type" minOccurs="0"/>
                <xsd:element ref="ns1:_SourceUrl" minOccurs="0"/>
                <xsd:element ref="ns1:_SharedFileIndex" minOccurs="0"/>
                <xsd:element ref="ns1:MetaInfo" minOccurs="0"/>
                <xsd:element ref="ns1:_Level" minOccurs="0"/>
                <xsd:element ref="ns1:_IsCurrentVersion" minOccurs="0"/>
                <xsd:element ref="ns1:owshiddenversion" minOccurs="0"/>
                <xsd:element ref="ns1:_UIVersion" minOccurs="0"/>
                <xsd:element ref="ns1:_UIVersionString" minOccurs="0"/>
                <xsd:element ref="ns1:InstanceID" minOccurs="0"/>
                <xsd:element ref="ns1:Order" minOccurs="0"/>
                <xsd:element ref="ns1:GUID" minOccurs="0"/>
                <xsd:element ref="ns1:WorkflowVersion" minOccurs="0"/>
                <xsd:element ref="ns1:WorkflowInstanceID" minOccurs="0"/>
                <xsd:element ref="ns1:ParentVersionString" minOccurs="0"/>
                <xsd:element ref="ns1:ParentLeafName" minOccurs="0"/>
                <xsd:element ref="ns1:AutoVersionDisabled" minOccurs="0"/>
                <xsd:element ref="ns1:ItemType" minOccurs="0"/>
                <xsd:element ref="ns1:Description" minOccurs="0"/>
              </xsd:all>
            </xsd:complexType>
          </xsd:element>
        </xsd:sequence>
      </xsd:complexType>
    </xsd:element>
  </xsd:schema>
  <xsd:schema xmlns:xsd="http://www.w3.org/2001/XMLSchema" xmlns:dms="http://schemas.microsoft.com/office/2006/documentManagement/types" targetNamespace="http://schemas.microsoft.com/sharepoint/v3" elementFormDefault="qualified">
    <xsd:import namespace="http://schemas.microsoft.com/office/2006/documentManagement/types"/>
    <xsd:element name="ID" ma:index="0" nillable="true" ma:displayName="ID" ma:internalName="ID" ma:readOnly="true">
      <xsd:simpleType>
        <xsd:restriction base="dms:Unknown"/>
      </xsd:simpleType>
    </xsd:element>
    <xsd:element name="ContentTypeId" ma:index="1" nillable="true" ma:displayName="Content Type ID" ma:hidden="true" ma:internalName="ContentTypeId" ma:readOnly="true">
      <xsd:simpleType>
        <xsd:restriction base="dms:Unknown"/>
      </xsd:simpleType>
    </xsd:element>
    <xsd:element name="Author" ma:index="4" nillable="true" ma:displayName="Created By" ma:list="UserInfo" ma:internalName="Auth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 ma:index="6" nillable="true" ma:displayName="Modified By" ma:list="UserInfo" ma:internalName="Edit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HasCopyDestinations" ma:index="7" nillable="true" ma:displayName="Has Copy Destinations" ma:hidden="true" ma:internalName="_HasCopyDestinations" ma:readOnly="true">
      <xsd:simpleType>
        <xsd:restriction base="dms:Boolean"/>
      </xsd:simpleType>
    </xsd:element>
    <xsd:element name="_CopySource" ma:index="8" nillable="true" ma:displayName="Copy Source" ma:internalName="_CopySource" ma:readOnly="true">
      <xsd:simpleType>
        <xsd:restriction base="dms:Text"/>
      </xsd:simpleType>
    </xsd:element>
    <xsd:element name="_ModerationStatus" ma:index="9" nillable="true" ma:displayName="Approval Status" ma:default="0" ma:hidden="true" ma:internalName="_ModerationStatus" ma:readOnly="true">
      <xsd:simpleType>
        <xsd:restriction base="dms:Unknown"/>
      </xsd:simpleType>
    </xsd:element>
    <xsd:element name="_ModerationComments" ma:index="10" nillable="true" ma:displayName="Approver Comments" ma:hidden="true" ma:internalName="_ModerationComments" ma:readOnly="true">
      <xsd:simpleType>
        <xsd:restriction base="dms:Note"/>
      </xsd:simpleType>
    </xsd:element>
    <xsd:element name="FileRef" ma:index="11" nillable="true" ma:displayName="URL Path" ma:hidden="true" ma:list="Docs" ma:internalName="FileRef" ma:readOnly="true" ma:showField="FullUrl">
      <xsd:simpleType>
        <xsd:restriction base="dms:Lookup"/>
      </xsd:simpleType>
    </xsd:element>
    <xsd:element name="FileDirRef" ma:index="12" nillable="true" ma:displayName="Path" ma:hidden="true" ma:list="Docs" ma:internalName="FileDirRef" ma:readOnly="true" ma:showField="DirName">
      <xsd:simpleType>
        <xsd:restriction base="dms:Lookup"/>
      </xsd:simpleType>
    </xsd:element>
    <xsd:element name="Last_x0020_Modified" ma:index="13" nillable="true" ma:displayName="Modified" ma:format="TRUE" ma:hidden="true" ma:list="Docs" ma:internalName="Last_x0020_Modified" ma:readOnly="true" ma:showField="TimeLastModified">
      <xsd:simpleType>
        <xsd:restriction base="dms:Lookup"/>
      </xsd:simpleType>
    </xsd:element>
    <xsd:element name="Created_x0020_Date" ma:index="14" nillable="true" ma:displayName="Created" ma:format="TRUE" ma:hidden="true" ma:list="Docs" ma:internalName="Created_x0020_Date" ma:readOnly="true" ma:showField="TimeCreated">
      <xsd:simpleType>
        <xsd:restriction base="dms:Lookup"/>
      </xsd:simpleType>
    </xsd:element>
    <xsd:element name="File_x0020_Size" ma:index="15" nillable="true" ma:displayName="File Size" ma:format="TRUE" ma:hidden="true" ma:list="Docs" ma:internalName="File_x0020_Size" ma:readOnly="true" ma:showField="SizeInKB">
      <xsd:simpleType>
        <xsd:restriction base="dms:Lookup"/>
      </xsd:simpleType>
    </xsd:element>
    <xsd:element name="FSObjType" ma:index="16" nillable="true" ma:displayName="Item Type" ma:hidden="true" ma:list="Docs" ma:internalName="FSObjType" ma:readOnly="true" ma:showField="FSType">
      <xsd:simpleType>
        <xsd:restriction base="dms:Lookup"/>
      </xsd:simpleType>
    </xsd:element>
    <xsd:element name="CheckedOutUserId" ma:index="18" nillable="true" ma:displayName="ID of the User who has the item Checked Out" ma:hidden="true" ma:list="Docs" ma:internalName="CheckedOutUserId" ma:readOnly="true" ma:showField="CheckoutUserId">
      <xsd:simpleType>
        <xsd:restriction base="dms:Lookup"/>
      </xsd:simpleType>
    </xsd:element>
    <xsd:element name="IsCheckedoutToLocal" ma:index="19" nillable="true" ma:displayName="Is Checked out to local" ma:hidden="true" ma:list="Docs" ma:internalName="IsCheckedoutToLocal" ma:readOnly="true" ma:showField="IsCheckoutToLocal">
      <xsd:simpleType>
        <xsd:restriction base="dms:Lookup"/>
      </xsd:simpleType>
    </xsd:element>
    <xsd:element name="CheckoutUser" ma:index="20" nillable="true" ma:displayName="Checked Out To" ma:list="UserInfo" ma:internalName="CheckoutUse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UniqueId" ma:index="22" nillable="true" ma:displayName="Unique Id" ma:hidden="true" ma:list="Docs" ma:internalName="UniqueId" ma:readOnly="true" ma:showField="UniqueId">
      <xsd:simpleType>
        <xsd:restriction base="dms:Lookup"/>
      </xsd:simpleType>
    </xsd:element>
    <xsd:element name="ProgId" ma:index="23" nillable="true" ma:displayName="ProgId" ma:hidden="true" ma:list="Docs" ma:internalName="ProgId" ma:readOnly="true" ma:showField="ProgId">
      <xsd:simpleType>
        <xsd:restriction base="dms:Lookup"/>
      </xsd:simpleType>
    </xsd:element>
    <xsd:element name="ScopeId" ma:index="24" nillable="true" ma:displayName="ScopeId" ma:hidden="true" ma:list="Docs" ma:internalName="ScopeId" ma:readOnly="true" ma:showField="ScopeId">
      <xsd:simpleType>
        <xsd:restriction base="dms:Lookup"/>
      </xsd:simpleType>
    </xsd:element>
    <xsd:element name="VirusStatus" ma:index="25" nillable="true" ma:displayName="Virus Status" ma:format="TRUE" ma:hidden="true" ma:list="Docs" ma:internalName="VirusStatus" ma:readOnly="true" ma:showField="Size">
      <xsd:simpleType>
        <xsd:restriction base="dms:Lookup"/>
      </xsd:simpleType>
    </xsd:element>
    <xsd:element name="CheckedOutTitle" ma:index="26" nillable="true" ma:displayName="Checked Out To" ma:format="TRUE" ma:hidden="true" ma:list="Docs" ma:internalName="CheckedOutTitle" ma:readOnly="true" ma:showField="CheckedOutTitle">
      <xsd:simpleType>
        <xsd:restriction base="dms:Lookup"/>
      </xsd:simpleType>
    </xsd:element>
    <xsd:element name="_CheckinComment" ma:index="27" nillable="true" ma:displayName="Check In Comment" ma:format="TRUE" ma:list="Docs" ma:internalName="_CheckinComment" ma:readOnly="true" ma:showField="CheckinComment">
      <xsd:simpleType>
        <xsd:restriction base="dms:Lookup"/>
      </xsd:simpleType>
    </xsd:element>
    <xsd:element name="File_x0020_Type" ma:index="31" nillable="true" ma:displayName="File Type" ma:hidden="true" ma:internalName="File_x0020_Type" ma:readOnly="true">
      <xsd:simpleType>
        <xsd:restriction base="dms:Text"/>
      </xsd:simpleType>
    </xsd:element>
    <xsd:element name="HTML_x0020_File_x0020_Type" ma:index="32" nillable="true" ma:displayName="HTML File Type" ma:hidden="true" ma:internalName="HTML_x0020_File_x0020_Type" ma:readOnly="true">
      <xsd:simpleType>
        <xsd:restriction base="dms:Text"/>
      </xsd:simpleType>
    </xsd:element>
    <xsd:element name="_SourceUrl" ma:index="33" nillable="true" ma:displayName="Source Url" ma:hidden="true" ma:internalName="_SourceUrl">
      <xsd:simpleType>
        <xsd:restriction base="dms:Text"/>
      </xsd:simpleType>
    </xsd:element>
    <xsd:element name="_SharedFileIndex" ma:index="34" nillable="true" ma:displayName="Shared File Index" ma:hidden="true" ma:internalName="_SharedFileIndex">
      <xsd:simpleType>
        <xsd:restriction base="dms:Text"/>
      </xsd:simpleType>
    </xsd:element>
    <xsd:element name="MetaInfo" ma:index="44" nillable="true" ma:displayName="Property Bag" ma:hidden="true" ma:list="Docs" ma:internalName="MetaInfo" ma:showField="MetaInfo">
      <xsd:simpleType>
        <xsd:restriction base="dms:Lookup"/>
      </xsd:simpleType>
    </xsd:element>
    <xsd:element name="_Level" ma:index="45" nillable="true" ma:displayName="Level" ma:hidden="true" ma:internalName="_Level" ma:readOnly="true">
      <xsd:simpleType>
        <xsd:restriction base="dms:Unknown"/>
      </xsd:simpleType>
    </xsd:element>
    <xsd:element name="_IsCurrentVersion" ma:index="46" nillable="true" ma:displayName="Is Current Version" ma:hidden="true" ma:internalName="_IsCurrentVersion" ma:readOnly="true">
      <xsd:simpleType>
        <xsd:restriction base="dms:Boolean"/>
      </xsd:simpleType>
    </xsd:element>
    <xsd:element name="owshiddenversion" ma:index="50" nillable="true" ma:displayName="owshiddenversion" ma:hidden="true" ma:internalName="owshiddenversion" ma:readOnly="true">
      <xsd:simpleType>
        <xsd:restriction base="dms:Unknown"/>
      </xsd:simpleType>
    </xsd:element>
    <xsd:element name="_UIVersion" ma:index="51" nillable="true" ma:displayName="UI Version" ma:hidden="true" ma:internalName="_UIVersion" ma:readOnly="true">
      <xsd:simpleType>
        <xsd:restriction base="dms:Unknown"/>
      </xsd:simpleType>
    </xsd:element>
    <xsd:element name="_UIVersionString" ma:index="52" nillable="true" ma:displayName="Version" ma:internalName="_UIVersionString" ma:readOnly="true">
      <xsd:simpleType>
        <xsd:restriction base="dms:Text"/>
      </xsd:simpleType>
    </xsd:element>
    <xsd:element name="InstanceID" ma:index="53" nillable="true" ma:displayName="Instance ID" ma:hidden="true" ma:internalName="InstanceID" ma:readOnly="true">
      <xsd:simpleType>
        <xsd:restriction base="dms:Unknown"/>
      </xsd:simpleType>
    </xsd:element>
    <xsd:element name="Order" ma:index="54" nillable="true" ma:displayName="Order" ma:hidden="true" ma:internalName="Order">
      <xsd:simpleType>
        <xsd:restriction base="dms:Number"/>
      </xsd:simpleType>
    </xsd:element>
    <xsd:element name="GUID" ma:index="55" nillable="true" ma:displayName="GUID" ma:hidden="true" ma:internalName="GUID" ma:readOnly="true">
      <xsd:simpleType>
        <xsd:restriction base="dms:Unknown"/>
      </xsd:simpleType>
    </xsd:element>
    <xsd:element name="WorkflowVersion" ma:index="56" nillable="true" ma:displayName="Workflow Version" ma:hidden="true" ma:internalName="WorkflowVersion" ma:readOnly="true">
      <xsd:simpleType>
        <xsd:restriction base="dms:Unknown"/>
      </xsd:simpleType>
    </xsd:element>
    <xsd:element name="WorkflowInstanceID" ma:index="57" nillable="true" ma:displayName="Workflow Instance ID" ma:hidden="true" ma:internalName="WorkflowInstanceID" ma:readOnly="true">
      <xsd:simpleType>
        <xsd:restriction base="dms:Unknown"/>
      </xsd:simpleType>
    </xsd:element>
    <xsd:element name="ParentVersionString" ma:index="58" nillable="true" ma:displayName="Source Version (Converted Document)" ma:hidden="true" ma:list="Docs" ma:internalName="ParentVersionString" ma:readOnly="true" ma:showField="ParentVersionString">
      <xsd:simpleType>
        <xsd:restriction base="dms:Lookup"/>
      </xsd:simpleType>
    </xsd:element>
    <xsd:element name="ParentLeafName" ma:index="59" nillable="true" ma:displayName="Source Name (Converted Document)" ma:hidden="true" ma:list="Docs" ma:internalName="ParentLeafName" ma:readOnly="true" ma:showField="ParentLeafName">
      <xsd:simpleType>
        <xsd:restriction base="dms:Lookup"/>
      </xsd:simpleType>
    </xsd:element>
    <xsd:element name="AutoVersionDisabled" ma:index="60" nillable="true" ma:displayName="AutoVersionDisabled" ma:default="FALSE" ma:hidden="true" ma:internalName="AutoVersionDisabled">
      <xsd:simpleType>
        <xsd:restriction base="dms:Boolean"/>
      </xsd:simpleType>
    </xsd:element>
    <xsd:element name="ItemType" ma:index="61" nillable="true" ma:displayName="ItemType" ma:default="1" ma:hidden="true" ma:internalName="ItemType">
      <xsd:simpleType>
        <xsd:restriction base="dms:Unknown"/>
      </xsd:simpleType>
    </xsd:element>
    <xsd:element name="Description" ma:index="62" nillable="true" ma:displayName="Description" ma:hidden="true" ma:internalName="Description">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 ma:displayName="Content Type" ma:readOnly="true"/>
        <xsd:element ref="dc:title" minOccurs="0" maxOccurs="1"/>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p:properties xmlns:p="http://schemas.microsoft.com/office/2006/metadata/properties" xmlns:xsi="http://www.w3.org/2001/XMLSchema-instance">
  <documentManagement>
    <ContentTypeId xmlns="http://schemas.microsoft.com/sharepoint/v3">0x00A78E84BBAFC8D84DB9330AE76DBF6D24</ContentTypeId>
    <_SourceUrl xmlns="http://schemas.microsoft.com/sharepoint/v3" xsi:nil="true"/>
    <AutoVersionDisabled xmlns="http://schemas.microsoft.com/sharepoint/v3">false</AutoVersionDisabled>
    <ItemType xmlns="http://schemas.microsoft.com/sharepoint/v3">1</ItemType>
    <Order xmlns="http://schemas.microsoft.com/sharepoint/v3" xsi:nil="true"/>
    <_SharedFileIndex xmlns="http://schemas.microsoft.com/sharepoint/v3" xsi:nil="true"/>
    <MetaInfo xmlns="http://schemas.microsoft.com/sharepoint/v3" xsi:nil="true"/>
    <Description xmlns="http://schemas.microsoft.com/sharepoint/v3" xsi:nil="true"/>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58BEE6-B7BE-4848-8AF1-99BEC7BADE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7D8F5435-4C25-4232-9F20-05C85462FC19}">
  <ds:schemaRefs>
    <ds:schemaRef ds:uri="http://schemas.microsoft.com/office/2006/metadata/properties"/>
    <ds:schemaRef ds:uri="http://schemas.microsoft.com/sharepoint/v3"/>
  </ds:schemaRefs>
</ds:datastoreItem>
</file>

<file path=customXml/itemProps3.xml><?xml version="1.0" encoding="utf-8"?>
<ds:datastoreItem xmlns:ds="http://schemas.openxmlformats.org/officeDocument/2006/customXml" ds:itemID="{8D0AE08D-5B8F-407D-B98A-AFD149ECD4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20</Pages>
  <Words>7204</Words>
  <Characters>41069</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Simple Metadata Recommendations for Geoscience Resources</vt:lpstr>
    </vt:vector>
  </TitlesOfParts>
  <Company>Arizona Geological Survey</Company>
  <LinksUpToDate>false</LinksUpToDate>
  <CharactersWithSpaces>48177</CharactersWithSpaces>
  <SharedDoc>false</SharedDoc>
  <HyperlinkBase/>
  <HLinks>
    <vt:vector size="180" baseType="variant">
      <vt:variant>
        <vt:i4>1179658</vt:i4>
      </vt:variant>
      <vt:variant>
        <vt:i4>186</vt:i4>
      </vt:variant>
      <vt:variant>
        <vt:i4>0</vt:i4>
      </vt:variant>
      <vt:variant>
        <vt:i4>5</vt:i4>
      </vt:variant>
      <vt:variant>
        <vt:lpwstr>http://dublincore.org/documents/dces/</vt:lpwstr>
      </vt:variant>
      <vt:variant>
        <vt:lpwstr/>
      </vt:variant>
      <vt:variant>
        <vt:i4>2359356</vt:i4>
      </vt:variant>
      <vt:variant>
        <vt:i4>165</vt:i4>
      </vt:variant>
      <vt:variant>
        <vt:i4>0</vt:i4>
      </vt:variant>
      <vt:variant>
        <vt:i4>5</vt:i4>
      </vt:variant>
      <vt:variant>
        <vt:lpwstr>http://www.w3.org/TR/REC-rdf-syntax</vt:lpwstr>
      </vt:variant>
      <vt:variant>
        <vt:lpwstr/>
      </vt:variant>
      <vt:variant>
        <vt:i4>1179711</vt:i4>
      </vt:variant>
      <vt:variant>
        <vt:i4>158</vt:i4>
      </vt:variant>
      <vt:variant>
        <vt:i4>0</vt:i4>
      </vt:variant>
      <vt:variant>
        <vt:i4>5</vt:i4>
      </vt:variant>
      <vt:variant>
        <vt:lpwstr/>
      </vt:variant>
      <vt:variant>
        <vt:lpwstr>_Toc256087379</vt:lpwstr>
      </vt:variant>
      <vt:variant>
        <vt:i4>1048634</vt:i4>
      </vt:variant>
      <vt:variant>
        <vt:i4>149</vt:i4>
      </vt:variant>
      <vt:variant>
        <vt:i4>0</vt:i4>
      </vt:variant>
      <vt:variant>
        <vt:i4>5</vt:i4>
      </vt:variant>
      <vt:variant>
        <vt:lpwstr/>
      </vt:variant>
      <vt:variant>
        <vt:lpwstr>_Toc256086646</vt:lpwstr>
      </vt:variant>
      <vt:variant>
        <vt:i4>1048634</vt:i4>
      </vt:variant>
      <vt:variant>
        <vt:i4>143</vt:i4>
      </vt:variant>
      <vt:variant>
        <vt:i4>0</vt:i4>
      </vt:variant>
      <vt:variant>
        <vt:i4>5</vt:i4>
      </vt:variant>
      <vt:variant>
        <vt:lpwstr/>
      </vt:variant>
      <vt:variant>
        <vt:lpwstr>_Toc256086645</vt:lpwstr>
      </vt:variant>
      <vt:variant>
        <vt:i4>1048634</vt:i4>
      </vt:variant>
      <vt:variant>
        <vt:i4>137</vt:i4>
      </vt:variant>
      <vt:variant>
        <vt:i4>0</vt:i4>
      </vt:variant>
      <vt:variant>
        <vt:i4>5</vt:i4>
      </vt:variant>
      <vt:variant>
        <vt:lpwstr/>
      </vt:variant>
      <vt:variant>
        <vt:lpwstr>_Toc256086644</vt:lpwstr>
      </vt:variant>
      <vt:variant>
        <vt:i4>1048634</vt:i4>
      </vt:variant>
      <vt:variant>
        <vt:i4>131</vt:i4>
      </vt:variant>
      <vt:variant>
        <vt:i4>0</vt:i4>
      </vt:variant>
      <vt:variant>
        <vt:i4>5</vt:i4>
      </vt:variant>
      <vt:variant>
        <vt:lpwstr/>
      </vt:variant>
      <vt:variant>
        <vt:lpwstr>_Toc256086643</vt:lpwstr>
      </vt:variant>
      <vt:variant>
        <vt:i4>1048634</vt:i4>
      </vt:variant>
      <vt:variant>
        <vt:i4>125</vt:i4>
      </vt:variant>
      <vt:variant>
        <vt:i4>0</vt:i4>
      </vt:variant>
      <vt:variant>
        <vt:i4>5</vt:i4>
      </vt:variant>
      <vt:variant>
        <vt:lpwstr/>
      </vt:variant>
      <vt:variant>
        <vt:lpwstr>_Toc256086642</vt:lpwstr>
      </vt:variant>
      <vt:variant>
        <vt:i4>1048634</vt:i4>
      </vt:variant>
      <vt:variant>
        <vt:i4>119</vt:i4>
      </vt:variant>
      <vt:variant>
        <vt:i4>0</vt:i4>
      </vt:variant>
      <vt:variant>
        <vt:i4>5</vt:i4>
      </vt:variant>
      <vt:variant>
        <vt:lpwstr/>
      </vt:variant>
      <vt:variant>
        <vt:lpwstr>_Toc256086641</vt:lpwstr>
      </vt:variant>
      <vt:variant>
        <vt:i4>1048634</vt:i4>
      </vt:variant>
      <vt:variant>
        <vt:i4>113</vt:i4>
      </vt:variant>
      <vt:variant>
        <vt:i4>0</vt:i4>
      </vt:variant>
      <vt:variant>
        <vt:i4>5</vt:i4>
      </vt:variant>
      <vt:variant>
        <vt:lpwstr/>
      </vt:variant>
      <vt:variant>
        <vt:lpwstr>_Toc256086640</vt:lpwstr>
      </vt:variant>
      <vt:variant>
        <vt:i4>1507386</vt:i4>
      </vt:variant>
      <vt:variant>
        <vt:i4>107</vt:i4>
      </vt:variant>
      <vt:variant>
        <vt:i4>0</vt:i4>
      </vt:variant>
      <vt:variant>
        <vt:i4>5</vt:i4>
      </vt:variant>
      <vt:variant>
        <vt:lpwstr/>
      </vt:variant>
      <vt:variant>
        <vt:lpwstr>_Toc256086639</vt:lpwstr>
      </vt:variant>
      <vt:variant>
        <vt:i4>1507386</vt:i4>
      </vt:variant>
      <vt:variant>
        <vt:i4>101</vt:i4>
      </vt:variant>
      <vt:variant>
        <vt:i4>0</vt:i4>
      </vt:variant>
      <vt:variant>
        <vt:i4>5</vt:i4>
      </vt:variant>
      <vt:variant>
        <vt:lpwstr/>
      </vt:variant>
      <vt:variant>
        <vt:lpwstr>_Toc256086638</vt:lpwstr>
      </vt:variant>
      <vt:variant>
        <vt:i4>1507386</vt:i4>
      </vt:variant>
      <vt:variant>
        <vt:i4>95</vt:i4>
      </vt:variant>
      <vt:variant>
        <vt:i4>0</vt:i4>
      </vt:variant>
      <vt:variant>
        <vt:i4>5</vt:i4>
      </vt:variant>
      <vt:variant>
        <vt:lpwstr/>
      </vt:variant>
      <vt:variant>
        <vt:lpwstr>_Toc256086637</vt:lpwstr>
      </vt:variant>
      <vt:variant>
        <vt:i4>1507386</vt:i4>
      </vt:variant>
      <vt:variant>
        <vt:i4>89</vt:i4>
      </vt:variant>
      <vt:variant>
        <vt:i4>0</vt:i4>
      </vt:variant>
      <vt:variant>
        <vt:i4>5</vt:i4>
      </vt:variant>
      <vt:variant>
        <vt:lpwstr/>
      </vt:variant>
      <vt:variant>
        <vt:lpwstr>_Toc256086636</vt:lpwstr>
      </vt:variant>
      <vt:variant>
        <vt:i4>1507386</vt:i4>
      </vt:variant>
      <vt:variant>
        <vt:i4>83</vt:i4>
      </vt:variant>
      <vt:variant>
        <vt:i4>0</vt:i4>
      </vt:variant>
      <vt:variant>
        <vt:i4>5</vt:i4>
      </vt:variant>
      <vt:variant>
        <vt:lpwstr/>
      </vt:variant>
      <vt:variant>
        <vt:lpwstr>_Toc256086635</vt:lpwstr>
      </vt:variant>
      <vt:variant>
        <vt:i4>1507386</vt:i4>
      </vt:variant>
      <vt:variant>
        <vt:i4>77</vt:i4>
      </vt:variant>
      <vt:variant>
        <vt:i4>0</vt:i4>
      </vt:variant>
      <vt:variant>
        <vt:i4>5</vt:i4>
      </vt:variant>
      <vt:variant>
        <vt:lpwstr/>
      </vt:variant>
      <vt:variant>
        <vt:lpwstr>_Toc256086634</vt:lpwstr>
      </vt:variant>
      <vt:variant>
        <vt:i4>1507386</vt:i4>
      </vt:variant>
      <vt:variant>
        <vt:i4>71</vt:i4>
      </vt:variant>
      <vt:variant>
        <vt:i4>0</vt:i4>
      </vt:variant>
      <vt:variant>
        <vt:i4>5</vt:i4>
      </vt:variant>
      <vt:variant>
        <vt:lpwstr/>
      </vt:variant>
      <vt:variant>
        <vt:lpwstr>_Toc256086633</vt:lpwstr>
      </vt:variant>
      <vt:variant>
        <vt:i4>1507386</vt:i4>
      </vt:variant>
      <vt:variant>
        <vt:i4>65</vt:i4>
      </vt:variant>
      <vt:variant>
        <vt:i4>0</vt:i4>
      </vt:variant>
      <vt:variant>
        <vt:i4>5</vt:i4>
      </vt:variant>
      <vt:variant>
        <vt:lpwstr/>
      </vt:variant>
      <vt:variant>
        <vt:lpwstr>_Toc256086632</vt:lpwstr>
      </vt:variant>
      <vt:variant>
        <vt:i4>1507386</vt:i4>
      </vt:variant>
      <vt:variant>
        <vt:i4>59</vt:i4>
      </vt:variant>
      <vt:variant>
        <vt:i4>0</vt:i4>
      </vt:variant>
      <vt:variant>
        <vt:i4>5</vt:i4>
      </vt:variant>
      <vt:variant>
        <vt:lpwstr/>
      </vt:variant>
      <vt:variant>
        <vt:lpwstr>_Toc256086631</vt:lpwstr>
      </vt:variant>
      <vt:variant>
        <vt:i4>1507386</vt:i4>
      </vt:variant>
      <vt:variant>
        <vt:i4>53</vt:i4>
      </vt:variant>
      <vt:variant>
        <vt:i4>0</vt:i4>
      </vt:variant>
      <vt:variant>
        <vt:i4>5</vt:i4>
      </vt:variant>
      <vt:variant>
        <vt:lpwstr/>
      </vt:variant>
      <vt:variant>
        <vt:lpwstr>_Toc256086630</vt:lpwstr>
      </vt:variant>
      <vt:variant>
        <vt:i4>1441850</vt:i4>
      </vt:variant>
      <vt:variant>
        <vt:i4>47</vt:i4>
      </vt:variant>
      <vt:variant>
        <vt:i4>0</vt:i4>
      </vt:variant>
      <vt:variant>
        <vt:i4>5</vt:i4>
      </vt:variant>
      <vt:variant>
        <vt:lpwstr/>
      </vt:variant>
      <vt:variant>
        <vt:lpwstr>_Toc256086629</vt:lpwstr>
      </vt:variant>
      <vt:variant>
        <vt:i4>1441850</vt:i4>
      </vt:variant>
      <vt:variant>
        <vt:i4>41</vt:i4>
      </vt:variant>
      <vt:variant>
        <vt:i4>0</vt:i4>
      </vt:variant>
      <vt:variant>
        <vt:i4>5</vt:i4>
      </vt:variant>
      <vt:variant>
        <vt:lpwstr/>
      </vt:variant>
      <vt:variant>
        <vt:lpwstr>_Toc256086628</vt:lpwstr>
      </vt:variant>
      <vt:variant>
        <vt:i4>1441850</vt:i4>
      </vt:variant>
      <vt:variant>
        <vt:i4>35</vt:i4>
      </vt:variant>
      <vt:variant>
        <vt:i4>0</vt:i4>
      </vt:variant>
      <vt:variant>
        <vt:i4>5</vt:i4>
      </vt:variant>
      <vt:variant>
        <vt:lpwstr/>
      </vt:variant>
      <vt:variant>
        <vt:lpwstr>_Toc256086627</vt:lpwstr>
      </vt:variant>
      <vt:variant>
        <vt:i4>1441850</vt:i4>
      </vt:variant>
      <vt:variant>
        <vt:i4>29</vt:i4>
      </vt:variant>
      <vt:variant>
        <vt:i4>0</vt:i4>
      </vt:variant>
      <vt:variant>
        <vt:i4>5</vt:i4>
      </vt:variant>
      <vt:variant>
        <vt:lpwstr/>
      </vt:variant>
      <vt:variant>
        <vt:lpwstr>_Toc256086626</vt:lpwstr>
      </vt:variant>
      <vt:variant>
        <vt:i4>1441850</vt:i4>
      </vt:variant>
      <vt:variant>
        <vt:i4>23</vt:i4>
      </vt:variant>
      <vt:variant>
        <vt:i4>0</vt:i4>
      </vt:variant>
      <vt:variant>
        <vt:i4>5</vt:i4>
      </vt:variant>
      <vt:variant>
        <vt:lpwstr/>
      </vt:variant>
      <vt:variant>
        <vt:lpwstr>_Toc256086625</vt:lpwstr>
      </vt:variant>
      <vt:variant>
        <vt:i4>1441850</vt:i4>
      </vt:variant>
      <vt:variant>
        <vt:i4>17</vt:i4>
      </vt:variant>
      <vt:variant>
        <vt:i4>0</vt:i4>
      </vt:variant>
      <vt:variant>
        <vt:i4>5</vt:i4>
      </vt:variant>
      <vt:variant>
        <vt:lpwstr/>
      </vt:variant>
      <vt:variant>
        <vt:lpwstr>_Toc256086624</vt:lpwstr>
      </vt:variant>
      <vt:variant>
        <vt:i4>5308416</vt:i4>
      </vt:variant>
      <vt:variant>
        <vt:i4>12</vt:i4>
      </vt:variant>
      <vt:variant>
        <vt:i4>0</vt:i4>
      </vt:variant>
      <vt:variant>
        <vt:i4>5</vt:i4>
      </vt:variant>
      <vt:variant>
        <vt:lpwstr>http://lab.usgin.org/</vt:lpwstr>
      </vt:variant>
      <vt:variant>
        <vt:lpwstr/>
      </vt:variant>
      <vt:variant>
        <vt:i4>6225999</vt:i4>
      </vt:variant>
      <vt:variant>
        <vt:i4>9</vt:i4>
      </vt:variant>
      <vt:variant>
        <vt:i4>0</vt:i4>
      </vt:variant>
      <vt:variant>
        <vt:i4>5</vt:i4>
      </vt:variant>
      <vt:variant>
        <vt:lpwstr>http://usgin.org/</vt:lpwstr>
      </vt:variant>
      <vt:variant>
        <vt:lpwstr/>
      </vt:variant>
      <vt:variant>
        <vt:i4>7143517</vt:i4>
      </vt:variant>
      <vt:variant>
        <vt:i4>6</vt:i4>
      </vt:variant>
      <vt:variant>
        <vt:i4>0</vt:i4>
      </vt:variant>
      <vt:variant>
        <vt:i4>5</vt:i4>
      </vt:variant>
      <vt:variant>
        <vt:lpwstr>mailto:metadata@usgin.org</vt:lpwstr>
      </vt:variant>
      <vt:variant>
        <vt:lpwstr/>
      </vt:variant>
      <vt:variant>
        <vt:i4>5963793</vt:i4>
      </vt:variant>
      <vt:variant>
        <vt:i4>0</vt:i4>
      </vt:variant>
      <vt:variant>
        <vt:i4>0</vt:i4>
      </vt:variant>
      <vt:variant>
        <vt:i4>5</vt:i4>
      </vt:variant>
      <vt:variant>
        <vt:lpwstr>http://lab.usgin.org/profiles/usgin-iso-19139-profile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Simple Metadata Recommendations for Geoscience Resources</dc:title>
  <dc:creator>Steve Richard;Wolfgang Grunberg</dc:creator>
  <cp:lastModifiedBy>Stephen Richard</cp:lastModifiedBy>
  <cp:revision>9</cp:revision>
  <cp:lastPrinted>2010-07-28T22:12:00Z</cp:lastPrinted>
  <dcterms:created xsi:type="dcterms:W3CDTF">2013-02-14T03:38:00Z</dcterms:created>
  <dcterms:modified xsi:type="dcterms:W3CDTF">2014-11-10T16:10:00Z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ddDocumentEventProcessedId">
    <vt:lpwstr>6252e1d4-463f-49ce-a155-039a1d535b97</vt:lpwstr>
  </property>
</Properties>
</file>